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956C1D" w14:textId="77777777" w:rsidR="003E29D6" w:rsidRPr="00282767" w:rsidRDefault="000F5E22" w:rsidP="00896A27">
      <w:pPr>
        <w:spacing w:line="360" w:lineRule="auto"/>
        <w:jc w:val="center"/>
        <w:rPr>
          <w:rFonts w:ascii="Times New Roman" w:hAnsi="Times New Roman" w:cs="Times New Roman"/>
          <w:sz w:val="32"/>
          <w:szCs w:val="32"/>
        </w:rPr>
      </w:pPr>
      <w:r>
        <w:rPr>
          <w:rFonts w:ascii="Times New Roman" w:hAnsi="Times New Roman" w:cs="Times New Roman"/>
          <w:sz w:val="32"/>
          <w:szCs w:val="32"/>
        </w:rPr>
        <w:t xml:space="preserve">Application of </w:t>
      </w:r>
      <w:r w:rsidR="003E29D6" w:rsidRPr="00282767">
        <w:rPr>
          <w:rFonts w:ascii="Times New Roman" w:hAnsi="Times New Roman" w:cs="Times New Roman"/>
          <w:sz w:val="32"/>
          <w:szCs w:val="32"/>
        </w:rPr>
        <w:t>Texture Based Features for Text Non-text Classification in Printed Document Images with Novel feature Selection Algorithm</w:t>
      </w:r>
    </w:p>
    <w:p w14:paraId="30617F76" w14:textId="77777777" w:rsidR="003E29D6" w:rsidRPr="00896A27" w:rsidRDefault="003E1B1C" w:rsidP="00896A27">
      <w:pPr>
        <w:spacing w:line="360" w:lineRule="auto"/>
        <w:jc w:val="center"/>
        <w:rPr>
          <w:rFonts w:ascii="Times New Roman" w:hAnsi="Times New Roman" w:cs="Times New Roman"/>
          <w:szCs w:val="24"/>
        </w:rPr>
      </w:pPr>
      <w:r w:rsidRPr="00896A27">
        <w:rPr>
          <w:rFonts w:ascii="Times New Roman" w:hAnsi="Times New Roman" w:cs="Times New Roman"/>
          <w:szCs w:val="24"/>
        </w:rPr>
        <w:t>Soulib Ghosh</w:t>
      </w:r>
      <w:r w:rsidRPr="00896A27">
        <w:rPr>
          <w:rFonts w:ascii="Times New Roman" w:hAnsi="Times New Roman" w:cs="Times New Roman"/>
          <w:szCs w:val="24"/>
          <w:vertAlign w:val="superscript"/>
        </w:rPr>
        <w:t>1</w:t>
      </w:r>
      <w:r w:rsidRPr="00896A27">
        <w:rPr>
          <w:rFonts w:ascii="Times New Roman" w:hAnsi="Times New Roman" w:cs="Times New Roman"/>
          <w:szCs w:val="24"/>
        </w:rPr>
        <w:t>, Khalid Hassan Sk</w:t>
      </w:r>
      <w:r w:rsidRPr="00896A27">
        <w:rPr>
          <w:rFonts w:ascii="Times New Roman" w:hAnsi="Times New Roman" w:cs="Times New Roman"/>
          <w:szCs w:val="24"/>
          <w:vertAlign w:val="superscript"/>
        </w:rPr>
        <w:t>1</w:t>
      </w:r>
      <w:r w:rsidRPr="00896A27">
        <w:rPr>
          <w:rFonts w:ascii="Times New Roman" w:hAnsi="Times New Roman" w:cs="Times New Roman"/>
          <w:szCs w:val="24"/>
        </w:rPr>
        <w:t xml:space="preserve">, </w:t>
      </w:r>
      <w:r w:rsidR="003E29D6" w:rsidRPr="00896A27">
        <w:rPr>
          <w:rFonts w:ascii="Times New Roman" w:hAnsi="Times New Roman" w:cs="Times New Roman"/>
          <w:szCs w:val="24"/>
        </w:rPr>
        <w:t>Ali Hussain Khan</w:t>
      </w:r>
      <w:r w:rsidRPr="00896A27">
        <w:rPr>
          <w:rFonts w:ascii="Times New Roman" w:hAnsi="Times New Roman" w:cs="Times New Roman"/>
          <w:szCs w:val="24"/>
          <w:vertAlign w:val="superscript"/>
        </w:rPr>
        <w:t>1</w:t>
      </w:r>
      <w:r w:rsidRPr="00896A27">
        <w:rPr>
          <w:rFonts w:ascii="Times New Roman" w:hAnsi="Times New Roman" w:cs="Times New Roman"/>
          <w:szCs w:val="24"/>
        </w:rPr>
        <w:t>, Ankur Manna</w:t>
      </w:r>
      <w:r w:rsidRPr="00896A27">
        <w:rPr>
          <w:rFonts w:ascii="Times New Roman" w:hAnsi="Times New Roman" w:cs="Times New Roman"/>
          <w:szCs w:val="24"/>
          <w:vertAlign w:val="superscript"/>
        </w:rPr>
        <w:t>1</w:t>
      </w:r>
      <w:r w:rsidRPr="00896A27">
        <w:rPr>
          <w:rFonts w:ascii="Times New Roman" w:hAnsi="Times New Roman" w:cs="Times New Roman"/>
          <w:szCs w:val="24"/>
        </w:rPr>
        <w:t>, Showmik Bhowmik</w:t>
      </w:r>
      <w:r w:rsidRPr="00896A27">
        <w:rPr>
          <w:rFonts w:ascii="Times New Roman" w:hAnsi="Times New Roman" w:cs="Times New Roman"/>
          <w:szCs w:val="24"/>
          <w:vertAlign w:val="superscript"/>
        </w:rPr>
        <w:t>2,*</w:t>
      </w:r>
      <w:r w:rsidRPr="00896A27">
        <w:rPr>
          <w:rFonts w:ascii="Times New Roman" w:hAnsi="Times New Roman" w:cs="Times New Roman"/>
          <w:szCs w:val="24"/>
        </w:rPr>
        <w:t>,</w:t>
      </w:r>
      <w:r w:rsidR="000F5E22" w:rsidRPr="00896A27">
        <w:rPr>
          <w:rFonts w:ascii="Times New Roman" w:hAnsi="Times New Roman" w:cs="Times New Roman"/>
          <w:szCs w:val="24"/>
        </w:rPr>
        <w:t xml:space="preserve"> </w:t>
      </w:r>
      <w:r w:rsidRPr="00896A27">
        <w:rPr>
          <w:rFonts w:ascii="Times New Roman" w:hAnsi="Times New Roman" w:cs="Times New Roman"/>
          <w:szCs w:val="24"/>
        </w:rPr>
        <w:t xml:space="preserve">Ram Sarkar </w:t>
      </w:r>
      <w:r w:rsidRPr="00896A27">
        <w:rPr>
          <w:rFonts w:ascii="Times New Roman" w:hAnsi="Times New Roman" w:cs="Times New Roman"/>
          <w:szCs w:val="24"/>
          <w:vertAlign w:val="superscript"/>
        </w:rPr>
        <w:t>1</w:t>
      </w:r>
    </w:p>
    <w:p w14:paraId="27638D10" w14:textId="77777777" w:rsidR="003E1B1C" w:rsidRPr="00896A27" w:rsidRDefault="000F5E22" w:rsidP="00896A27">
      <w:pPr>
        <w:spacing w:line="360" w:lineRule="auto"/>
        <w:jc w:val="center"/>
        <w:rPr>
          <w:rFonts w:ascii="Times New Roman" w:hAnsi="Times New Roman" w:cs="Times New Roman"/>
          <w:szCs w:val="24"/>
        </w:rPr>
      </w:pPr>
      <w:r w:rsidRPr="00896A27">
        <w:rPr>
          <w:rFonts w:ascii="Times New Roman" w:hAnsi="Times New Roman" w:cs="Times New Roman"/>
          <w:szCs w:val="24"/>
          <w:vertAlign w:val="superscript"/>
        </w:rPr>
        <w:t>1</w:t>
      </w:r>
      <w:r w:rsidR="003E1B1C" w:rsidRPr="00896A27">
        <w:rPr>
          <w:rFonts w:ascii="Times New Roman" w:hAnsi="Times New Roman" w:cs="Times New Roman"/>
          <w:szCs w:val="24"/>
        </w:rPr>
        <w:t>Department of Computer Science and Engineering, Jadavpur University, India.</w:t>
      </w:r>
    </w:p>
    <w:p w14:paraId="31276552" w14:textId="77777777" w:rsidR="003E1B1C" w:rsidRPr="00896A27" w:rsidRDefault="000F5E22" w:rsidP="00896A27">
      <w:pPr>
        <w:spacing w:line="360" w:lineRule="auto"/>
        <w:jc w:val="center"/>
        <w:rPr>
          <w:rFonts w:ascii="Times New Roman" w:hAnsi="Times New Roman" w:cs="Times New Roman"/>
          <w:szCs w:val="24"/>
        </w:rPr>
      </w:pPr>
      <w:r w:rsidRPr="00896A27">
        <w:rPr>
          <w:rFonts w:ascii="Times New Roman" w:hAnsi="Times New Roman" w:cs="Times New Roman"/>
          <w:szCs w:val="24"/>
          <w:vertAlign w:val="superscript"/>
        </w:rPr>
        <w:t>2</w:t>
      </w:r>
      <w:r w:rsidR="003E1B1C" w:rsidRPr="00896A27">
        <w:rPr>
          <w:rFonts w:ascii="Times New Roman" w:hAnsi="Times New Roman" w:cs="Times New Roman"/>
          <w:szCs w:val="24"/>
        </w:rPr>
        <w:t>Department of Computer Science and Engineering, Ghani Khan Choudhury Institute of Engineering and Technology</w:t>
      </w:r>
      <w:r w:rsidR="00896A27">
        <w:rPr>
          <w:rFonts w:ascii="Times New Roman" w:hAnsi="Times New Roman" w:cs="Times New Roman"/>
          <w:szCs w:val="24"/>
        </w:rPr>
        <w:t>, Malda, West Bengal, India</w:t>
      </w:r>
    </w:p>
    <w:p w14:paraId="4F66D1B5" w14:textId="77777777" w:rsidR="003E29D6" w:rsidRPr="00896A27" w:rsidRDefault="00896A27" w:rsidP="00896A27">
      <w:pPr>
        <w:spacing w:line="360" w:lineRule="auto"/>
        <w:jc w:val="center"/>
        <w:rPr>
          <w:rFonts w:ascii="Times New Roman" w:hAnsi="Times New Roman" w:cs="Times New Roman"/>
          <w:szCs w:val="24"/>
        </w:rPr>
      </w:pPr>
      <w:r w:rsidRPr="00896A27">
        <w:rPr>
          <w:rStyle w:val="Hyperlink"/>
          <w:rFonts w:ascii="Times New Roman" w:hAnsi="Times New Roman" w:cs="Times New Roman"/>
          <w:szCs w:val="24"/>
          <w:u w:val="none"/>
        </w:rPr>
        <w:t>E-mail:</w:t>
      </w:r>
      <w:r w:rsidRPr="00896A27">
        <w:rPr>
          <w:rStyle w:val="Hyperlink"/>
          <w:rFonts w:ascii="Times New Roman" w:hAnsi="Times New Roman" w:cs="Times New Roman"/>
          <w:szCs w:val="24"/>
        </w:rPr>
        <w:t xml:space="preserve"> </w:t>
      </w:r>
      <w:hyperlink r:id="rId8" w:history="1">
        <w:r w:rsidR="000F5E22" w:rsidRPr="00896A27">
          <w:rPr>
            <w:rStyle w:val="Hyperlink"/>
            <w:rFonts w:ascii="Times New Roman" w:hAnsi="Times New Roman" w:cs="Times New Roman"/>
            <w:szCs w:val="24"/>
          </w:rPr>
          <w:t>ghoshsoulib@gmail.com</w:t>
        </w:r>
      </w:hyperlink>
      <w:r w:rsidR="000F5E22" w:rsidRPr="00896A27">
        <w:rPr>
          <w:rFonts w:ascii="Times New Roman" w:hAnsi="Times New Roman" w:cs="Times New Roman"/>
          <w:szCs w:val="24"/>
        </w:rPr>
        <w:t xml:space="preserve">, </w:t>
      </w:r>
      <w:hyperlink r:id="rId9" w:history="1">
        <w:r w:rsidR="000F5E22" w:rsidRPr="00896A27">
          <w:rPr>
            <w:rStyle w:val="Hyperlink"/>
            <w:rFonts w:ascii="Times New Roman" w:hAnsi="Times New Roman" w:cs="Times New Roman"/>
            <w:szCs w:val="24"/>
          </w:rPr>
          <w:t>skkhalidhassan7@gmail.com</w:t>
        </w:r>
      </w:hyperlink>
      <w:r w:rsidR="000F5E22" w:rsidRPr="00896A27">
        <w:rPr>
          <w:rFonts w:ascii="Times New Roman" w:hAnsi="Times New Roman" w:cs="Times New Roman"/>
          <w:szCs w:val="24"/>
        </w:rPr>
        <w:t xml:space="preserve">, </w:t>
      </w:r>
      <w:hyperlink r:id="rId10" w:history="1">
        <w:r w:rsidR="000F5E22" w:rsidRPr="00896A27">
          <w:rPr>
            <w:rStyle w:val="Hyperlink"/>
            <w:rFonts w:ascii="Times New Roman" w:hAnsi="Times New Roman" w:cs="Times New Roman"/>
            <w:szCs w:val="24"/>
          </w:rPr>
          <w:t>ahk4815@gmail.com</w:t>
        </w:r>
      </w:hyperlink>
      <w:r w:rsidR="000F5E22" w:rsidRPr="00896A27">
        <w:rPr>
          <w:rFonts w:ascii="Times New Roman" w:hAnsi="Times New Roman" w:cs="Times New Roman"/>
          <w:szCs w:val="24"/>
        </w:rPr>
        <w:t xml:space="preserve">, </w:t>
      </w:r>
      <w:hyperlink r:id="rId11" w:history="1">
        <w:r w:rsidR="000F5E22" w:rsidRPr="00896A27">
          <w:rPr>
            <w:rStyle w:val="Hyperlink"/>
            <w:rFonts w:ascii="Times New Roman" w:hAnsi="Times New Roman" w:cs="Times New Roman"/>
            <w:szCs w:val="24"/>
          </w:rPr>
          <w:t>ankurcasino108@gmail.com</w:t>
        </w:r>
      </w:hyperlink>
      <w:r w:rsidR="000F5E22" w:rsidRPr="00896A27">
        <w:rPr>
          <w:rFonts w:ascii="Times New Roman" w:hAnsi="Times New Roman" w:cs="Times New Roman"/>
          <w:szCs w:val="24"/>
        </w:rPr>
        <w:t xml:space="preserve">, </w:t>
      </w:r>
      <w:r w:rsidR="000F5E22" w:rsidRPr="00896A27">
        <w:rPr>
          <w:rStyle w:val="Hyperlink"/>
          <w:rFonts w:ascii="Times New Roman" w:hAnsi="Times New Roman" w:cs="Times New Roman"/>
          <w:szCs w:val="24"/>
        </w:rPr>
        <w:t>showmik@gkciet.ac.in</w:t>
      </w:r>
      <w:r w:rsidR="000F5E22" w:rsidRPr="00896A27">
        <w:rPr>
          <w:rFonts w:ascii="Times New Roman" w:hAnsi="Times New Roman" w:cs="Times New Roman"/>
          <w:szCs w:val="24"/>
        </w:rPr>
        <w:t xml:space="preserve">, </w:t>
      </w:r>
      <w:hyperlink r:id="rId12" w:history="1">
        <w:r w:rsidR="000F5E22" w:rsidRPr="00896A27">
          <w:rPr>
            <w:rStyle w:val="Hyperlink"/>
            <w:rFonts w:ascii="Times New Roman" w:hAnsi="Times New Roman" w:cs="Times New Roman"/>
            <w:szCs w:val="24"/>
          </w:rPr>
          <w:t>ramjucse@gmail.com</w:t>
        </w:r>
      </w:hyperlink>
    </w:p>
    <w:p w14:paraId="3687DB34" w14:textId="77777777" w:rsidR="00C82ACA" w:rsidRDefault="00896A27" w:rsidP="00896A27">
      <w:pPr>
        <w:spacing w:line="360" w:lineRule="auto"/>
        <w:jc w:val="center"/>
        <w:rPr>
          <w:rFonts w:ascii="Times New Roman" w:hAnsi="Times New Roman" w:cs="Times New Roman"/>
          <w:sz w:val="24"/>
          <w:szCs w:val="24"/>
        </w:rPr>
      </w:pPr>
      <w:r w:rsidRPr="00896A27">
        <w:rPr>
          <w:rFonts w:ascii="Times New Roman" w:hAnsi="Times New Roman" w:cs="Times New Roman"/>
          <w:szCs w:val="24"/>
        </w:rPr>
        <w:t xml:space="preserve">*Corresponding </w:t>
      </w:r>
      <w:r>
        <w:rPr>
          <w:rFonts w:ascii="Times New Roman" w:hAnsi="Times New Roman" w:cs="Times New Roman"/>
          <w:szCs w:val="24"/>
        </w:rPr>
        <w:t>a</w:t>
      </w:r>
      <w:r w:rsidRPr="00896A27">
        <w:rPr>
          <w:rFonts w:ascii="Times New Roman" w:hAnsi="Times New Roman" w:cs="Times New Roman"/>
          <w:szCs w:val="24"/>
        </w:rPr>
        <w:t>uthor</w:t>
      </w:r>
    </w:p>
    <w:p w14:paraId="14F13A8D" w14:textId="0703C00C" w:rsidR="00FC18BC" w:rsidRDefault="00FC18BC" w:rsidP="006D3A26">
      <w:pPr>
        <w:spacing w:line="360" w:lineRule="auto"/>
        <w:jc w:val="both"/>
        <w:rPr>
          <w:rFonts w:ascii="Times New Roman" w:hAnsi="Times New Roman" w:cs="Times New Roman"/>
          <w:sz w:val="24"/>
          <w:szCs w:val="24"/>
        </w:rPr>
      </w:pPr>
      <w:r w:rsidRPr="000F5E22">
        <w:rPr>
          <w:rFonts w:ascii="Times New Roman" w:hAnsi="Times New Roman" w:cs="Times New Roman"/>
          <w:b/>
          <w:sz w:val="24"/>
          <w:szCs w:val="24"/>
        </w:rPr>
        <w:t>Abstract</w:t>
      </w:r>
      <w:r>
        <w:rPr>
          <w:rFonts w:ascii="Times New Roman" w:hAnsi="Times New Roman" w:cs="Times New Roman"/>
          <w:sz w:val="24"/>
          <w:szCs w:val="24"/>
        </w:rPr>
        <w:t>:</w:t>
      </w:r>
      <w:r w:rsidR="00CB4F09">
        <w:rPr>
          <w:rFonts w:ascii="Times New Roman" w:hAnsi="Times New Roman" w:cs="Times New Roman"/>
          <w:sz w:val="24"/>
          <w:szCs w:val="24"/>
        </w:rPr>
        <w:t xml:space="preserve"> </w:t>
      </w:r>
      <w:r w:rsidR="00F548DD" w:rsidRPr="00CE37AF">
        <w:rPr>
          <w:rFonts w:ascii="Times New Roman" w:hAnsi="Times New Roman" w:cs="Times New Roman"/>
          <w:strike/>
          <w:sz w:val="24"/>
          <w:szCs w:val="24"/>
        </w:rPr>
        <w:t>The amount of document images are rapidly increasing due to the emerging multimedia technology</w:t>
      </w:r>
      <w:r w:rsidR="00E97EE8" w:rsidRPr="00CE37AF">
        <w:rPr>
          <w:rFonts w:ascii="Times New Roman" w:hAnsi="Times New Roman" w:cs="Times New Roman"/>
          <w:strike/>
          <w:sz w:val="24"/>
          <w:szCs w:val="24"/>
        </w:rPr>
        <w:t xml:space="preserve"> and the acceptance of printed documents among the people</w:t>
      </w:r>
      <w:r w:rsidR="00F548DD" w:rsidRPr="00CE37AF">
        <w:rPr>
          <w:rFonts w:ascii="Times New Roman" w:hAnsi="Times New Roman" w:cs="Times New Roman"/>
          <w:strike/>
          <w:sz w:val="24"/>
          <w:szCs w:val="24"/>
        </w:rPr>
        <w:t xml:space="preserve">. </w:t>
      </w:r>
      <w:r w:rsidR="00E97EE8" w:rsidRPr="00CE37AF">
        <w:rPr>
          <w:rFonts w:ascii="Times New Roman" w:hAnsi="Times New Roman" w:cs="Times New Roman"/>
          <w:strike/>
          <w:sz w:val="24"/>
          <w:szCs w:val="24"/>
        </w:rPr>
        <w:t xml:space="preserve">In case of any processing human intervention is not possible due to the ample amount of documents. So, it needs to be converted in editable format which requires </w:t>
      </w:r>
      <w:r w:rsidR="007A16DA" w:rsidRPr="00CE37AF">
        <w:rPr>
          <w:b/>
          <w:strike/>
          <w:color w:val="00B050"/>
        </w:rPr>
        <w:t>Optical</w:t>
      </w:r>
      <w:r w:rsidR="007A16DA" w:rsidRPr="00CE37AF">
        <w:rPr>
          <w:strike/>
          <w:color w:val="00B050"/>
        </w:rPr>
        <w:t xml:space="preserve"> </w:t>
      </w:r>
      <w:r w:rsidR="007A16DA" w:rsidRPr="00CE37AF">
        <w:rPr>
          <w:b/>
          <w:strike/>
          <w:color w:val="00B050"/>
        </w:rPr>
        <w:t>character</w:t>
      </w:r>
      <w:r w:rsidR="007A16DA" w:rsidRPr="00CE37AF">
        <w:rPr>
          <w:strike/>
          <w:color w:val="00B050"/>
        </w:rPr>
        <w:t xml:space="preserve"> </w:t>
      </w:r>
      <w:r w:rsidR="007A16DA" w:rsidRPr="00CE37AF">
        <w:rPr>
          <w:b/>
          <w:strike/>
          <w:color w:val="00B050"/>
        </w:rPr>
        <w:t>recognition</w:t>
      </w:r>
      <w:r w:rsidR="002849EC" w:rsidRPr="00CE37AF">
        <w:rPr>
          <w:b/>
          <w:strike/>
          <w:color w:val="00B050"/>
        </w:rPr>
        <w:t xml:space="preserve"> (OCR)</w:t>
      </w:r>
      <w:r w:rsidR="00E97EE8" w:rsidRPr="00CE37AF">
        <w:rPr>
          <w:rFonts w:ascii="Times New Roman" w:hAnsi="Times New Roman" w:cs="Times New Roman"/>
          <w:strike/>
          <w:color w:val="00B050"/>
          <w:sz w:val="24"/>
          <w:szCs w:val="24"/>
        </w:rPr>
        <w:t>.</w:t>
      </w:r>
      <w:r w:rsidR="00E97EE8" w:rsidRPr="007A16DA">
        <w:rPr>
          <w:rFonts w:ascii="Times New Roman" w:hAnsi="Times New Roman" w:cs="Times New Roman"/>
          <w:color w:val="00B050"/>
          <w:sz w:val="24"/>
          <w:szCs w:val="24"/>
        </w:rPr>
        <w:t xml:space="preserve"> </w:t>
      </w:r>
      <w:r w:rsidR="00E97EE8">
        <w:rPr>
          <w:rFonts w:ascii="Times New Roman" w:hAnsi="Times New Roman" w:cs="Times New Roman"/>
          <w:sz w:val="24"/>
          <w:szCs w:val="24"/>
        </w:rPr>
        <w:t xml:space="preserve">The </w:t>
      </w:r>
      <w:r w:rsidR="00F548DD" w:rsidRPr="00F548DD">
        <w:rPr>
          <w:rFonts w:ascii="Times New Roman" w:hAnsi="Times New Roman" w:cs="Times New Roman"/>
          <w:sz w:val="24"/>
          <w:szCs w:val="24"/>
        </w:rPr>
        <w:t>text non-text separation is the initial step of any OCR system to convert a document image into editable format. Hence, an efficient text non-text separation module is a pressing need. For that purpose, we have proposed a texture based feature for region based text non-text classification method followed by a novel feature selection technique. The entire work is divided into two stages – feature extraction and feature selection. In the feature extraction stage, we have incorporated rotation invariant property with local ternary pattern to form a new texture based feature namely, rotation invariant local ternary pattern (RILTP). Whereas, in the second stage, a novel feature selection technique is proposed which is a modified version of binary particle swarm optimization</w:t>
      </w:r>
      <w:r w:rsidR="007A16DA" w:rsidRPr="007A16DA">
        <w:rPr>
          <w:rFonts w:ascii="Times New Roman" w:hAnsi="Times New Roman" w:cs="Times New Roman"/>
          <w:sz w:val="24"/>
          <w:szCs w:val="24"/>
        </w:rPr>
        <w:t xml:space="preserve"> </w:t>
      </w:r>
      <w:r w:rsidR="007A16DA">
        <w:rPr>
          <w:rFonts w:ascii="Times New Roman" w:hAnsi="Times New Roman" w:cs="Times New Roman"/>
          <w:sz w:val="24"/>
          <w:szCs w:val="24"/>
        </w:rPr>
        <w:t>(</w:t>
      </w:r>
      <w:r w:rsidR="007A16DA" w:rsidRPr="007A16DA">
        <w:rPr>
          <w:rFonts w:ascii="Times New Roman" w:hAnsi="Times New Roman" w:cs="Times New Roman"/>
          <w:b/>
          <w:color w:val="00B050"/>
          <w:sz w:val="24"/>
          <w:szCs w:val="24"/>
        </w:rPr>
        <w:t>BPSO</w:t>
      </w:r>
      <w:r w:rsidR="007A16DA">
        <w:rPr>
          <w:rFonts w:ascii="Times New Roman" w:hAnsi="Times New Roman" w:cs="Times New Roman"/>
          <w:sz w:val="24"/>
          <w:szCs w:val="24"/>
        </w:rPr>
        <w:t>)</w:t>
      </w:r>
      <w:r w:rsidR="00F548DD" w:rsidRPr="00F548DD">
        <w:rPr>
          <w:rFonts w:ascii="Times New Roman" w:hAnsi="Times New Roman" w:cs="Times New Roman"/>
          <w:sz w:val="24"/>
          <w:szCs w:val="24"/>
        </w:rPr>
        <w:t xml:space="preserve">. For the evaluation purpose, we have constructed a dataset from an august competition namely, Recognition of Documents with Complex Layouts (RDCL) organized by International Conference on Document Analysis and Recognition (ICDAR) community. We have extracted total 690 images from 70 pages of RDCL 2015 and 75 pages of RDCL 2017, where each class contain 345 data samples. The proposed texture based feature provides an accuracy of 97.09%. Whereas, after applying feature selection the feature dimension is reduced by approximately 55% and at the same time the accuracy increases to 97.5%. The comparative study reveals the strength of the proposed </w:t>
      </w:r>
      <w:r w:rsidR="00F548DD" w:rsidRPr="00F548DD">
        <w:rPr>
          <w:rFonts w:ascii="Times New Roman" w:hAnsi="Times New Roman" w:cs="Times New Roman"/>
          <w:sz w:val="24"/>
          <w:szCs w:val="24"/>
        </w:rPr>
        <w:lastRenderedPageBreak/>
        <w:t>system. It outnumbers most of the widely used state-of-the art texture based features. On the other hand, the proposed feature selection method is also compared with various extensively used wrapper feature selection methods. The performance of the proposed feature selection methodology is very impressive and outperforms some widely used wrapper methods.</w:t>
      </w:r>
      <w:r w:rsidR="00105344">
        <w:rPr>
          <w:rFonts w:ascii="Times New Roman" w:hAnsi="Times New Roman" w:cs="Times New Roman"/>
          <w:sz w:val="24"/>
          <w:szCs w:val="24"/>
        </w:rPr>
        <w:t xml:space="preserve"> </w:t>
      </w:r>
    </w:p>
    <w:p w14:paraId="055FF2D7" w14:textId="4AC73426" w:rsidR="0025262A" w:rsidRPr="00440603" w:rsidRDefault="0071398F" w:rsidP="006D3A26">
      <w:pPr>
        <w:pStyle w:val="ListParagraph"/>
        <w:numPr>
          <w:ilvl w:val="0"/>
          <w:numId w:val="1"/>
        </w:numPr>
        <w:spacing w:line="360" w:lineRule="auto"/>
        <w:jc w:val="both"/>
        <w:rPr>
          <w:rFonts w:ascii="Times New Roman" w:hAnsi="Times New Roman" w:cs="Times New Roman"/>
          <w:b/>
          <w:sz w:val="24"/>
          <w:szCs w:val="24"/>
        </w:rPr>
      </w:pPr>
      <w:r w:rsidRPr="00440603">
        <w:rPr>
          <w:rFonts w:ascii="Times New Roman" w:hAnsi="Times New Roman" w:cs="Times New Roman"/>
          <w:b/>
          <w:sz w:val="24"/>
          <w:szCs w:val="24"/>
        </w:rPr>
        <w:t>Introduction</w:t>
      </w:r>
    </w:p>
    <w:p w14:paraId="4CF3DDBF" w14:textId="71DFDF80" w:rsidR="00A94E0C" w:rsidRPr="004F2031" w:rsidRDefault="00964475" w:rsidP="006D3A26">
      <w:pPr>
        <w:spacing w:line="360" w:lineRule="auto"/>
        <w:jc w:val="both"/>
        <w:rPr>
          <w:rFonts w:ascii="Times New Roman" w:hAnsi="Times New Roman" w:cs="Times New Roman"/>
          <w:sz w:val="24"/>
          <w:szCs w:val="24"/>
        </w:rPr>
      </w:pPr>
      <w:r w:rsidRPr="004F2031">
        <w:rPr>
          <w:rFonts w:ascii="Times New Roman" w:hAnsi="Times New Roman" w:cs="Times New Roman"/>
          <w:sz w:val="24"/>
          <w:szCs w:val="24"/>
        </w:rPr>
        <w:t xml:space="preserve">Due to recent growth of multimedia technologies, the capability of capturing document content using portable devices have amplified research opportunities in the domain of automatic textual and graphical content acquisition from documents and scene images </w:t>
      </w:r>
      <w:r w:rsidR="003A0AAD">
        <w:rPr>
          <w:rStyle w:val="FootnoteReference"/>
          <w:rFonts w:ascii="Times New Roman" w:hAnsi="Times New Roman" w:cs="Times New Roman"/>
          <w:sz w:val="24"/>
          <w:szCs w:val="24"/>
        </w:rPr>
        <w:fldChar w:fldCharType="begin" w:fldLock="1"/>
      </w:r>
      <w:r w:rsidR="003D14F2">
        <w:rPr>
          <w:rFonts w:ascii="Times New Roman" w:hAnsi="Times New Roman" w:cs="Times New Roman"/>
          <w:sz w:val="24"/>
          <w:szCs w:val="24"/>
        </w:rPr>
        <w:instrText>ADDIN CSL_CITATION {"citationItems":[{"id":"ITEM-1","itemData":{"DOI":"10.1109/TIP.2016.2554321","ISSN":"10577149","abstract":"The intelligent analysis of video data is currently in wide demand because a video is a major source of sensory data in our lives. Text is a prominent and direct source of information in video, while the recent surveys of text detection and recognition in imagery focus mainly on text extraction from scene images. Here, this paper presents a comprehensive survey of text detection, tracking, and recognition in video with three major contributions. First, a generic framework is proposed for video text extraction that uniformly describes detection, tracking, recognition, and their relations and interactions. Second, within this framework, a variety of methods, systems, and evaluation protocols of video text extraction are summarized, compared, and analyzed. Existing text tracking techniques, tracking-based detection and recognition techniques are specifically highlighted. Third, related applications, prominent challenges, and future directions for video text extraction (especially from scene videos and web videos) are also thoroughly discussed.","author":[{"dropping-particle":"","family":"Yin","given":"Xu Cheng","non-dropping-particle":"","parse-names":false,"suffix":""},{"dropping-particle":"","family":"Zuo","given":"Ze Yu","non-dropping-particle":"","parse-names":false,"suffix":""},{"dropping-particle":"","family":"Tian","given":"Shu","non-dropping-particle":"","parse-names":false,"suffix":""},{"dropping-particle":"","family":"Liu","given":"Cheng Lin","non-dropping-particle":"","parse-names":false,"suffix":""}],"container-title":"IEEE Transactions on Image Processing","id":"ITEM-1","issue":"6","issued":{"date-parts":[["2016","6"]]},"page":"2752-2773","publisher":"Institute of Electrical and Electronics Engineers Inc.","title":"Text Detection, Tracking and Recognition in Video: A Comprehensive Survey","type":"article","volume":"25"},"uris":["http://www.mendeley.com/documents/?uuid=97f8151d-db4e-3e34-9921-a84519e03d35","http://www.mendeley.com/documents/?uuid=fa064e39-4e9f-4211-8d6c-5ca695a5b051"]}],"mendeley":{"formattedCitation":"[1]","plainTextFormattedCitation":"[1]","previouslyFormattedCitation":"[1]"},"properties":{"noteIndex":0},"schema":"https://github.com/citation-style-language/schema/raw/master/csl-citation.json"}</w:instrText>
      </w:r>
      <w:r w:rsidR="003A0AAD">
        <w:rPr>
          <w:rStyle w:val="FootnoteReference"/>
          <w:rFonts w:ascii="Times New Roman" w:hAnsi="Times New Roman" w:cs="Times New Roman"/>
          <w:sz w:val="24"/>
          <w:szCs w:val="24"/>
        </w:rPr>
        <w:fldChar w:fldCharType="separate"/>
      </w:r>
      <w:r w:rsidR="003A0AAD" w:rsidRPr="003A0AAD">
        <w:rPr>
          <w:rFonts w:ascii="Times New Roman" w:hAnsi="Times New Roman" w:cs="Times New Roman"/>
          <w:bCs/>
          <w:noProof/>
          <w:sz w:val="24"/>
          <w:szCs w:val="24"/>
        </w:rPr>
        <w:t>[1]</w:t>
      </w:r>
      <w:r w:rsidR="003A0AAD">
        <w:rPr>
          <w:rStyle w:val="FootnoteReference"/>
          <w:rFonts w:ascii="Times New Roman" w:hAnsi="Times New Roman" w:cs="Times New Roman"/>
          <w:sz w:val="24"/>
          <w:szCs w:val="24"/>
        </w:rPr>
        <w:fldChar w:fldCharType="end"/>
      </w:r>
      <w:r w:rsidRPr="004F2031">
        <w:rPr>
          <w:rFonts w:ascii="Times New Roman" w:hAnsi="Times New Roman" w:cs="Times New Roman"/>
          <w:sz w:val="24"/>
          <w:szCs w:val="24"/>
        </w:rPr>
        <w:t xml:space="preserve">. The contents of any offline document can be broadly classified into two categories – text and non-text. </w:t>
      </w:r>
      <w:r w:rsidR="00596C9B" w:rsidRPr="004F2031">
        <w:rPr>
          <w:rFonts w:ascii="Times New Roman" w:hAnsi="Times New Roman" w:cs="Times New Roman"/>
          <w:sz w:val="24"/>
          <w:szCs w:val="24"/>
        </w:rPr>
        <w:t xml:space="preserve">In the textual part, we mainly deal with the text portion. Whereas, non-text part may contain graphs, pie-chart, tables, pictures, drawings etc. </w:t>
      </w:r>
      <w:r w:rsidR="00342E62" w:rsidRPr="00342E62">
        <w:rPr>
          <w:rFonts w:ascii="Times New Roman" w:hAnsi="Times New Roman" w:cs="Times New Roman"/>
          <w:sz w:val="24"/>
          <w:szCs w:val="24"/>
        </w:rPr>
        <w:t>The aim of this work is to successfully identify a segmented region as text or non-text</w:t>
      </w:r>
      <w:r w:rsidR="00596C9B" w:rsidRPr="004F2031">
        <w:rPr>
          <w:rFonts w:ascii="Times New Roman" w:hAnsi="Times New Roman" w:cs="Times New Roman"/>
          <w:sz w:val="24"/>
          <w:szCs w:val="24"/>
        </w:rPr>
        <w:t xml:space="preserve">. </w:t>
      </w:r>
      <w:r w:rsidR="00683A21" w:rsidRPr="004F2031">
        <w:rPr>
          <w:rFonts w:ascii="Times New Roman" w:hAnsi="Times New Roman" w:cs="Times New Roman"/>
          <w:sz w:val="24"/>
          <w:szCs w:val="24"/>
        </w:rPr>
        <w:t>In the literature, this type of</w:t>
      </w:r>
      <w:r w:rsidR="00693478" w:rsidRPr="004F2031">
        <w:rPr>
          <w:rFonts w:ascii="Times New Roman" w:hAnsi="Times New Roman" w:cs="Times New Roman"/>
          <w:sz w:val="24"/>
          <w:szCs w:val="24"/>
        </w:rPr>
        <w:t xml:space="preserve"> work is referred in different way</w:t>
      </w:r>
      <w:r w:rsidR="003368AD" w:rsidRPr="004F2031">
        <w:rPr>
          <w:rFonts w:ascii="Times New Roman" w:hAnsi="Times New Roman" w:cs="Times New Roman"/>
          <w:sz w:val="24"/>
          <w:szCs w:val="24"/>
        </w:rPr>
        <w:t xml:space="preserve">s namely, Text and Non-text Separation </w:t>
      </w:r>
      <w:r w:rsidR="003A0AAD">
        <w:rPr>
          <w:rStyle w:val="FootnoteReference"/>
          <w:rFonts w:ascii="Times New Roman" w:hAnsi="Times New Roman" w:cs="Times New Roman"/>
          <w:sz w:val="24"/>
          <w:szCs w:val="24"/>
        </w:rPr>
        <w:fldChar w:fldCharType="begin" w:fldLock="1"/>
      </w:r>
      <w:r w:rsidR="003D14F2">
        <w:rPr>
          <w:rFonts w:ascii="Times New Roman" w:hAnsi="Times New Roman" w:cs="Times New Roman"/>
          <w:sz w:val="24"/>
          <w:szCs w:val="24"/>
        </w:rPr>
        <w:instrText>ADDIN CSL_CITATION {"citationItems":[{"id":"ITEM-1","itemData":{"DOI":"10.3837/tiis.2015.10.017","ISSN":"22881468","abstract":"A separation of text and non-text elements plays an important role in document layout analysis. A number of approaches have been proposed but the quality of separation result is still limited due to the complex of the document layout. In this paper, we present an efficient method for the classification of text and non-text components in document image. It is the combination of whitespace analysis with multi-layer homogeneous regions which called recursive filter. Firstly, the input binary document is analyzed by connected components analysis and whitespace extraction. Secondly, a heuristic filter is applied to identify non-text components. After that, using statistical method, we implement the recursive filter on multilayer homogeneous regions to identify all text and non-text elements of the binary image. Finally, all regions will be reshaped and remove noise to get the text document and non-text document. Experimental results on the ICDAR2009 page segmentation competition dataset and other datasets prove the effectiveness and superiority of proposed method.","author":[{"dropping-particle":"","family":"Tran","given":"Tuan Anh","non-dropping-particle":"","parse-names":false,"suffix":""},{"dropping-particle":"","family":"Na","given":"In Seop","non-dropping-particle":"","parse-names":false,"suffix":""},{"dropping-particle":"","family":"Kim","given":"Soo Hyung","non-dropping-particle":"","parse-names":false,"suffix":""}],"container-title":"KSII Transactions on Internet and Information Systems","id":"ITEM-1","issue":"10","issued":{"date-parts":[["2015"]]},"page":"4072-4091","title":"Separation of text and non-text in document layout analysis using a recursive filter","type":"article-journal","volume":"9"},"uris":["http://www.mendeley.com/documents/?uuid=55f77923-2cb1-4656-b3aa-2c99a6fbce9f","http://www.mendeley.com/documents/?uuid=a33e3450-7717-4ad9-87cd-92ae38deab13"]}],"mendeley":{"formattedCitation":"[2]","plainTextFormattedCitation":"[2]","previouslyFormattedCitation":"[2]"},"properties":{"noteIndex":0},"schema":"https://github.com/citation-style-language/schema/raw/master/csl-citation.json"}</w:instrText>
      </w:r>
      <w:r w:rsidR="003A0AAD">
        <w:rPr>
          <w:rStyle w:val="FootnoteReference"/>
          <w:rFonts w:ascii="Times New Roman" w:hAnsi="Times New Roman" w:cs="Times New Roman"/>
          <w:sz w:val="24"/>
          <w:szCs w:val="24"/>
        </w:rPr>
        <w:fldChar w:fldCharType="separate"/>
      </w:r>
      <w:r w:rsidR="003A0AAD" w:rsidRPr="003A0AAD">
        <w:rPr>
          <w:rFonts w:ascii="Times New Roman" w:hAnsi="Times New Roman" w:cs="Times New Roman"/>
          <w:bCs/>
          <w:noProof/>
          <w:sz w:val="24"/>
          <w:szCs w:val="24"/>
        </w:rPr>
        <w:t>[2]</w:t>
      </w:r>
      <w:r w:rsidR="003A0AAD">
        <w:rPr>
          <w:rStyle w:val="FootnoteReference"/>
          <w:rFonts w:ascii="Times New Roman" w:hAnsi="Times New Roman" w:cs="Times New Roman"/>
          <w:sz w:val="24"/>
          <w:szCs w:val="24"/>
        </w:rPr>
        <w:fldChar w:fldCharType="end"/>
      </w:r>
      <w:r w:rsidR="003368AD" w:rsidRPr="004F2031">
        <w:rPr>
          <w:rFonts w:ascii="Times New Roman" w:hAnsi="Times New Roman" w:cs="Times New Roman"/>
          <w:sz w:val="24"/>
          <w:szCs w:val="24"/>
        </w:rPr>
        <w:t xml:space="preserve">, Text localization </w:t>
      </w:r>
      <w:r w:rsidR="003A0AAD">
        <w:rPr>
          <w:rStyle w:val="FootnoteReference"/>
          <w:rFonts w:ascii="Times New Roman" w:hAnsi="Times New Roman" w:cs="Times New Roman"/>
          <w:sz w:val="24"/>
          <w:szCs w:val="24"/>
        </w:rPr>
        <w:fldChar w:fldCharType="begin" w:fldLock="1"/>
      </w:r>
      <w:r w:rsidR="003D14F2">
        <w:rPr>
          <w:rFonts w:ascii="Times New Roman" w:hAnsi="Times New Roman" w:cs="Times New Roman"/>
          <w:sz w:val="24"/>
          <w:szCs w:val="24"/>
        </w:rPr>
        <w:instrText>ADDIN CSL_CITATION {"citationItems":[{"id":"ITEM-1","itemData":{"DOI":"10.1016/j.neucom.2015.10.105","ISSN":"18728286","abstract":"Due to the rapid development of machine learning and data mining in nowadays, how to acquire information from images becomes more and more important. The direct information of an image is the texts inside. However, detecting such texts in images is always a challenging problem in computer vision area. Edge is one of the most important clues in scene character detection task. However, many edge based text detection methods usually had trouble with sticky edges and did not fully utilize characteristic of texts. In this paper, we proposed a method for detecting and localizing texts in natural scene images, by edge recombining, edge filtering and multi-channel processing. In order to segment texts from backgrounds, edges are firstly over-segmented into edge segments during edge analysis. These edge segments are then recombined to candidate characters and an edge filter is used to filter out most of background edges. The left candidate character edges are linked up to candidate text lines. We use two different classifiers to filter out non-text lines. To classify more accurately, extracted edge-based and region-based features are firstly stored in feature pools. Then we use liner SVM to select the most effective features from the feature pool to train classifiers. Finally, multi-channel is used to ensure the recall and a modified non-maximal suppress is applied to eliminate duplicate results. Experimental results on the ICDAR 2011 competition dataset and SVT database demonstrate the effectiveness of our method.","author":[{"dropping-particle":"","family":"Yu","given":"Chong","non-dropping-particle":"","parse-names":false,"suffix":""},{"dropping-particle":"","family":"Song","given":"Yonghong","non-dropping-particle":"","parse-names":false,"suffix":""},{"dropping-particle":"","family":"Zhang","given":"Yuanlin","non-dropping-particle":"","parse-names":false,"suffix":""}],"container-title":"Neurocomputing","id":"ITEM-1","issue":"PartA","issued":{"date-parts":[["2016"]]},"page":"652-661","publisher":"Elsevier B.V.","title":"Scene text localization using edge analysis and feature pool","type":"article-journal","volume":"175"},"uris":["http://www.mendeley.com/documents/?uuid=3c0f8211-03d9-3f7e-905e-da7e52979558","http://www.mendeley.com/documents/?uuid=cb3458b4-947c-403d-9c13-18ac0d2f7c60"]}],"mendeley":{"formattedCitation":"[3]","plainTextFormattedCitation":"[3]","previouslyFormattedCitation":"[3]"},"properties":{"noteIndex":0},"schema":"https://github.com/citation-style-language/schema/raw/master/csl-citation.json"}</w:instrText>
      </w:r>
      <w:r w:rsidR="003A0AAD">
        <w:rPr>
          <w:rStyle w:val="FootnoteReference"/>
          <w:rFonts w:ascii="Times New Roman" w:hAnsi="Times New Roman" w:cs="Times New Roman"/>
          <w:sz w:val="24"/>
          <w:szCs w:val="24"/>
        </w:rPr>
        <w:fldChar w:fldCharType="separate"/>
      </w:r>
      <w:r w:rsidR="003A0AAD" w:rsidRPr="003A0AAD">
        <w:rPr>
          <w:rFonts w:ascii="Times New Roman" w:hAnsi="Times New Roman" w:cs="Times New Roman"/>
          <w:noProof/>
          <w:sz w:val="24"/>
          <w:szCs w:val="24"/>
        </w:rPr>
        <w:t>[3]</w:t>
      </w:r>
      <w:r w:rsidR="003A0AAD">
        <w:rPr>
          <w:rStyle w:val="FootnoteReference"/>
          <w:rFonts w:ascii="Times New Roman" w:hAnsi="Times New Roman" w:cs="Times New Roman"/>
          <w:sz w:val="24"/>
          <w:szCs w:val="24"/>
        </w:rPr>
        <w:fldChar w:fldCharType="end"/>
      </w:r>
      <w:r w:rsidR="003368AD" w:rsidRPr="004F2031">
        <w:rPr>
          <w:rFonts w:ascii="Times New Roman" w:hAnsi="Times New Roman" w:cs="Times New Roman"/>
          <w:sz w:val="24"/>
          <w:szCs w:val="24"/>
        </w:rPr>
        <w:t xml:space="preserve">, Text detection </w:t>
      </w:r>
      <w:r w:rsidR="007D3568" w:rsidRPr="004F2031">
        <w:rPr>
          <w:rFonts w:ascii="Times New Roman" w:hAnsi="Times New Roman" w:cs="Times New Roman"/>
          <w:sz w:val="24"/>
          <w:szCs w:val="24"/>
        </w:rPr>
        <w:t xml:space="preserve">and extraction </w:t>
      </w:r>
      <w:r w:rsidR="003A0AAD">
        <w:rPr>
          <w:rStyle w:val="FootnoteReference"/>
          <w:rFonts w:ascii="Times New Roman" w:hAnsi="Times New Roman" w:cs="Times New Roman"/>
          <w:sz w:val="24"/>
          <w:szCs w:val="24"/>
        </w:rPr>
        <w:fldChar w:fldCharType="begin" w:fldLock="1"/>
      </w:r>
      <w:r w:rsidR="003D14F2">
        <w:rPr>
          <w:rFonts w:ascii="Times New Roman" w:hAnsi="Times New Roman" w:cs="Times New Roman"/>
          <w:sz w:val="24"/>
          <w:szCs w:val="24"/>
        </w:rPr>
        <w:instrText>ADDIN CSL_CITATION {"citationItems":[{"id":"ITEM-1","itemData":{"DOI":"10.5829/idosi.mejsr.2014.19.5.21019","ISSN":"19909233","abstract":"Modern era has observed an enormous development in media information in the manifestation of audio, video and image data. Retrieval and Indexing of content-oriented video has evolved as an intriguing research zone with the colossal development in the product of advanced digital mass media. Not with standing varying media information, text showing up in videos can assist in an effective contraption for semantic abstraction, video analysis and recovery of video data. A proficient algorithm and high quality videos of news are required for accomplishing the desired task. This paper recommends a system dependent upon gray-scale edges-features for evenly arranged English ticker text localization and extraction from news videos. The framework exploits edge based localization of text regions to concentrate text based materials from videos. For low quality videos, some contrast enhancement operations are used to enhance the video frames first and then morphological operators are applied to segment out the ticker text regions in news videos. At last, these regions are cropped from the video frames and on satisfying certain geometrical constraints, the results are acknowledged to be text regions. No assumptions about the ticker color, style of text fonts, size of text and the types of ticker is made because no standard format of tickers exist in news videos of different channels and different countries have separate style of ticker texts format and color. The proposed algorithm is evaluated on a data set of CNN and BBC news videos and it displayed promising results. © IDOSI Publications, 2014.","author":[{"dropping-particle":"","family":"Asif","given":"M. Daud Abdullah","non-dropping-particle":"","parse-names":false,"suffix":""},{"dropping-particle":"","family":"Tariq","given":"Umair Ullah","non-dropping-particle":"","parse-names":false,"suffix":""},{"dropping-particle":"","family":"Baig","given":"Mirza Nauman","non-dropping-particle":"","parse-names":false,"suffix":""},{"dropping-particle":"","family":"Ahmad","given":"Waqar","non-dropping-particle":"","parse-names":false,"suffix":""}],"container-title":"Middle - East Journal of Scientific Research","id":"ITEM-1","issue":"5","issued":{"date-parts":[["2014"]]},"page":"716-722","title":"A novel hybrid method for text detection and extraction from news videos","type":"article-journal","volume":"19"},"uris":["http://www.mendeley.com/documents/?uuid=d04c1897-84c1-463e-a1fb-a16087da4c60","http://www.mendeley.com/documents/?uuid=b42e5f80-0729-4d64-82fd-bf94a1f4a61d"]}],"mendeley":{"formattedCitation":"[4]","plainTextFormattedCitation":"[4]","previouslyFormattedCitation":"[4]"},"properties":{"noteIndex":0},"schema":"https://github.com/citation-style-language/schema/raw/master/csl-citation.json"}</w:instrText>
      </w:r>
      <w:r w:rsidR="003A0AAD">
        <w:rPr>
          <w:rStyle w:val="FootnoteReference"/>
          <w:rFonts w:ascii="Times New Roman" w:hAnsi="Times New Roman" w:cs="Times New Roman"/>
          <w:sz w:val="24"/>
          <w:szCs w:val="24"/>
        </w:rPr>
        <w:fldChar w:fldCharType="separate"/>
      </w:r>
      <w:r w:rsidR="003A0AAD" w:rsidRPr="003A0AAD">
        <w:rPr>
          <w:rFonts w:ascii="Times New Roman" w:hAnsi="Times New Roman" w:cs="Times New Roman"/>
          <w:bCs/>
          <w:noProof/>
          <w:sz w:val="24"/>
          <w:szCs w:val="24"/>
        </w:rPr>
        <w:t>[4]</w:t>
      </w:r>
      <w:r w:rsidR="003A0AAD">
        <w:rPr>
          <w:rStyle w:val="FootnoteReference"/>
          <w:rFonts w:ascii="Times New Roman" w:hAnsi="Times New Roman" w:cs="Times New Roman"/>
          <w:sz w:val="24"/>
          <w:szCs w:val="24"/>
        </w:rPr>
        <w:fldChar w:fldCharType="end"/>
      </w:r>
      <w:r w:rsidR="003368AD" w:rsidRPr="004F2031">
        <w:rPr>
          <w:rFonts w:ascii="Times New Roman" w:hAnsi="Times New Roman" w:cs="Times New Roman"/>
          <w:sz w:val="24"/>
          <w:szCs w:val="24"/>
        </w:rPr>
        <w:t xml:space="preserve"> and Suppression of non-text components </w:t>
      </w:r>
      <w:r w:rsidR="003A0AAD">
        <w:rPr>
          <w:rStyle w:val="FootnoteReference"/>
          <w:rFonts w:ascii="Times New Roman" w:hAnsi="Times New Roman" w:cs="Times New Roman"/>
          <w:sz w:val="24"/>
          <w:szCs w:val="24"/>
        </w:rPr>
        <w:fldChar w:fldCharType="begin" w:fldLock="1"/>
      </w:r>
      <w:r w:rsidR="003D14F2">
        <w:rPr>
          <w:rFonts w:ascii="Times New Roman" w:hAnsi="Times New Roman" w:cs="Times New Roman"/>
          <w:sz w:val="24"/>
          <w:szCs w:val="24"/>
        </w:rPr>
        <w:instrText>ADDIN CSL_CITATION {"citationItems":[{"id":"ITEM-1","itemData":{"DOI":"10.1109/ICIIP.2011.6108921","ISBN":"9781612848617","abstract":"Document layout analysis is a pre-processing step to convert handwritten/printed documents into electronic form through Optical Character Recognition (OCR) system. Handwritten documents are usually unstructured i.e. they do not have a specific layout and most documents may contain some non-text regions e.g. graphs, tables, diagrams etc. Therefore, such documents cannot be directly given as input to the OCR system without suppressing the non-text regions in the documents. The traditional Run Length Smoothing Algorithm (RLSA) does not produce good results for handwritten document pages, since the text components in it have lesser pixel density than those in printed text. In present work, a modified RLSA, called Spiral Run Length Smearing Algorithm (SRLSA), is applied to suppress the non-text components from text ones in handwritten document images. The components in the document pages are then classified into text/non-text groups using a Support Vector Machine (SVM) classifier. The method shows a success rate of 83.3% on a dataset of 3000 components. © 2011 IEEE.","author":[{"dropping-particle":"","family":"Sarkar","given":"Ram","non-dropping-particle":"","parse-names":false,"suffix":""},{"dropping-particle":"","family":"Moulik","given":"Sanjay","non-dropping-particle":"","parse-names":false,"suffix":""},{"dropping-particle":"","family":"Das","given":"Nibaran","non-dropping-particle":"","parse-names":false,"suffix":""},{"dropping-particle":"","family":"Basu","given":"Subhadip","non-dropping-particle":"","parse-names":false,"suffix":""},{"dropping-particle":"","family":"Nasipuri","given":"Mita","non-dropping-particle":"","parse-names":false,"suffix":""},{"dropping-particle":"","family":"Kundu","given":"Mahantapas","non-dropping-particle":"","parse-names":false,"suffix":""}],"container-title":"ICIIP 2011 - Proceedings: 2011 International Conference on Image Information Processing","id":"ITEM-1","issued":{"date-parts":[["2011"]]},"title":"Suppression of non-text components in handwritten document images","type":"paper-conference"},"uris":["http://www.mendeley.com/documents/?uuid=7bdb42b4-02ac-3dc2-9077-b7f9e7138c7c","http://www.mendeley.com/documents/?uuid=a5ca6280-bd87-4c54-9ce2-cf2e5b75b32b"]}],"mendeley":{"formattedCitation":"[5]","plainTextFormattedCitation":"[5]","previouslyFormattedCitation":"[5]"},"properties":{"noteIndex":0},"schema":"https://github.com/citation-style-language/schema/raw/master/csl-citation.json"}</w:instrText>
      </w:r>
      <w:r w:rsidR="003A0AAD">
        <w:rPr>
          <w:rStyle w:val="FootnoteReference"/>
          <w:rFonts w:ascii="Times New Roman" w:hAnsi="Times New Roman" w:cs="Times New Roman"/>
          <w:sz w:val="24"/>
          <w:szCs w:val="24"/>
        </w:rPr>
        <w:fldChar w:fldCharType="separate"/>
      </w:r>
      <w:r w:rsidR="003A0AAD" w:rsidRPr="003A0AAD">
        <w:rPr>
          <w:rFonts w:ascii="Times New Roman" w:hAnsi="Times New Roman" w:cs="Times New Roman"/>
          <w:noProof/>
          <w:sz w:val="24"/>
          <w:szCs w:val="24"/>
        </w:rPr>
        <w:t>[5]</w:t>
      </w:r>
      <w:r w:rsidR="003A0AAD">
        <w:rPr>
          <w:rStyle w:val="FootnoteReference"/>
          <w:rFonts w:ascii="Times New Roman" w:hAnsi="Times New Roman" w:cs="Times New Roman"/>
          <w:sz w:val="24"/>
          <w:szCs w:val="24"/>
        </w:rPr>
        <w:fldChar w:fldCharType="end"/>
      </w:r>
      <w:r w:rsidR="007D3568" w:rsidRPr="004F2031">
        <w:rPr>
          <w:rFonts w:ascii="Times New Roman" w:hAnsi="Times New Roman" w:cs="Times New Roman"/>
          <w:sz w:val="24"/>
          <w:szCs w:val="24"/>
        </w:rPr>
        <w:t xml:space="preserve"> etc. </w:t>
      </w:r>
      <w:r w:rsidR="00683A21" w:rsidRPr="004F2031">
        <w:rPr>
          <w:rFonts w:ascii="Times New Roman" w:hAnsi="Times New Roman" w:cs="Times New Roman"/>
          <w:sz w:val="24"/>
          <w:szCs w:val="24"/>
        </w:rPr>
        <w:t xml:space="preserve">The text non-text </w:t>
      </w:r>
      <w:r w:rsidR="00317B98" w:rsidRPr="004F2031">
        <w:rPr>
          <w:rFonts w:ascii="Times New Roman" w:hAnsi="Times New Roman" w:cs="Times New Roman"/>
          <w:sz w:val="24"/>
          <w:szCs w:val="24"/>
        </w:rPr>
        <w:t xml:space="preserve">separation </w:t>
      </w:r>
      <w:r w:rsidR="00683A21" w:rsidRPr="004F2031">
        <w:rPr>
          <w:rFonts w:ascii="Times New Roman" w:hAnsi="Times New Roman" w:cs="Times New Roman"/>
          <w:sz w:val="24"/>
          <w:szCs w:val="24"/>
        </w:rPr>
        <w:t xml:space="preserve">task can be formally defined as follows. </w:t>
      </w:r>
      <w:r w:rsidR="00AE55EC" w:rsidRPr="004F2031">
        <w:rPr>
          <w:rFonts w:ascii="Times New Roman" w:hAnsi="Times New Roman" w:cs="Times New Roman"/>
          <w:sz w:val="24"/>
          <w:szCs w:val="24"/>
        </w:rPr>
        <w:t xml:space="preserve">Let </w:t>
      </w:r>
      <m:oMath>
        <m:r>
          <w:rPr>
            <w:rFonts w:ascii="Cambria Math" w:hAnsi="Cambria Math" w:cs="Times New Roman"/>
            <w:sz w:val="24"/>
            <w:szCs w:val="24"/>
          </w:rPr>
          <m:t>I</m:t>
        </m:r>
      </m:oMath>
      <w:r w:rsidR="00AE55EC" w:rsidRPr="004F2031">
        <w:rPr>
          <w:rFonts w:ascii="Times New Roman" w:hAnsi="Times New Roman" w:cs="Times New Roman"/>
          <w:sz w:val="24"/>
          <w:szCs w:val="24"/>
        </w:rPr>
        <w:t xml:space="preserve"> be an image that represents non-empty set of elements. </w:t>
      </w:r>
      <m:oMath>
        <m:r>
          <w:rPr>
            <w:rFonts w:ascii="Cambria Math" w:hAnsi="Cambria Math" w:cs="Times New Roman"/>
            <w:sz w:val="24"/>
            <w:szCs w:val="24"/>
          </w:rPr>
          <m:t>E</m:t>
        </m:r>
      </m:oMath>
      <w:r w:rsidR="00AE55EC" w:rsidRPr="004F2031">
        <w:rPr>
          <w:rFonts w:ascii="Times New Roman" w:hAnsi="Times New Roman" w:cs="Times New Roman"/>
          <w:sz w:val="24"/>
          <w:szCs w:val="24"/>
        </w:rPr>
        <w:t xml:space="preserve"> is also non-empty set of output class that contains two elements -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T</m:t>
            </m:r>
          </m:sub>
        </m:sSub>
      </m:oMath>
      <w:r w:rsidR="00AE55EC" w:rsidRPr="004F2031">
        <w:rPr>
          <w:rFonts w:ascii="Times New Roman" w:hAnsi="Times New Roman" w:cs="Times New Roman"/>
          <w:sz w:val="24"/>
          <w:szCs w:val="24"/>
        </w:rPr>
        <w:t xml:space="preserve"> </w:t>
      </w:r>
      <w:r w:rsidR="0005019A" w:rsidRPr="004F2031">
        <w:rPr>
          <w:rFonts w:ascii="Times New Roman" w:hAnsi="Times New Roman" w:cs="Times New Roman"/>
          <w:sz w:val="24"/>
          <w:szCs w:val="24"/>
        </w:rPr>
        <w:t xml:space="preserve">represents the text </w:t>
      </w:r>
      <w:r w:rsidR="00983614" w:rsidRPr="004F2031">
        <w:rPr>
          <w:rFonts w:ascii="Times New Roman" w:hAnsi="Times New Roman" w:cs="Times New Roman"/>
          <w:sz w:val="24"/>
          <w:szCs w:val="24"/>
        </w:rPr>
        <w:t>class</w:t>
      </w:r>
      <w:r w:rsidR="0005019A" w:rsidRPr="004F2031">
        <w:rPr>
          <w:rFonts w:ascii="Times New Roman" w:hAnsi="Times New Roman" w:cs="Times New Roman"/>
          <w:sz w:val="24"/>
          <w:szCs w:val="24"/>
        </w:rPr>
        <w:t xml:space="preserve"> </w:t>
      </w:r>
      <w:r w:rsidR="00AE55EC" w:rsidRPr="004F2031">
        <w:rPr>
          <w:rFonts w:ascii="Times New Roman" w:hAnsi="Times New Roman" w:cs="Times New Roman"/>
          <w:sz w:val="24"/>
          <w:szCs w:val="24"/>
        </w:rPr>
        <w:t>and</w:t>
      </w:r>
      <m:oMath>
        <m:sSub>
          <m:sSubPr>
            <m:ctrlPr>
              <w:rPr>
                <w:rFonts w:ascii="Cambria Math" w:hAnsi="Cambria Math" w:cs="Times New Roman"/>
                <w:i/>
                <w:sz w:val="24"/>
                <w:szCs w:val="24"/>
              </w:rPr>
            </m:ctrlPr>
          </m:sSubPr>
          <m:e>
            <m:r>
              <w:rPr>
                <w:rFonts w:ascii="Cambria Math" w:hAnsi="Cambria Math" w:cs="Times New Roman"/>
                <w:sz w:val="24"/>
                <w:szCs w:val="24"/>
              </w:rPr>
              <m:t xml:space="preserve"> C</m:t>
            </m:r>
          </m:e>
          <m:sub>
            <m:r>
              <w:rPr>
                <w:rFonts w:ascii="Cambria Math" w:hAnsi="Cambria Math" w:cs="Times New Roman"/>
                <w:sz w:val="24"/>
                <w:szCs w:val="24"/>
              </w:rPr>
              <m:t>NT</m:t>
            </m:r>
          </m:sub>
        </m:sSub>
      </m:oMath>
      <w:r w:rsidR="0005019A" w:rsidRPr="004F2031">
        <w:rPr>
          <w:rFonts w:ascii="Times New Roman" w:eastAsiaTheme="minorEastAsia" w:hAnsi="Times New Roman" w:cs="Times New Roman"/>
          <w:sz w:val="24"/>
          <w:szCs w:val="24"/>
        </w:rPr>
        <w:t xml:space="preserve"> stands for non-text </w:t>
      </w:r>
      <w:r w:rsidR="00983614" w:rsidRPr="004F2031">
        <w:rPr>
          <w:rFonts w:ascii="Times New Roman" w:eastAsiaTheme="minorEastAsia" w:hAnsi="Times New Roman" w:cs="Times New Roman"/>
          <w:sz w:val="24"/>
          <w:szCs w:val="24"/>
        </w:rPr>
        <w:t>class</w:t>
      </w:r>
      <w:r w:rsidR="00AE55EC" w:rsidRPr="004F2031">
        <w:rPr>
          <w:rFonts w:ascii="Times New Roman" w:eastAsiaTheme="minorEastAsia" w:hAnsi="Times New Roman" w:cs="Times New Roman"/>
          <w:sz w:val="24"/>
          <w:szCs w:val="24"/>
        </w:rPr>
        <w:t>. Where,</w:t>
      </w:r>
      <m:oMath>
        <m:r>
          <w:rPr>
            <w:rFonts w:ascii="Cambria Math" w:eastAsiaTheme="minorEastAsia" w:hAnsi="Cambria Math" w:cs="Times New Roman"/>
            <w:sz w:val="24"/>
            <w:szCs w:val="24"/>
          </w:rPr>
          <m:t xml:space="preserve"> E= </m:t>
        </m:r>
        <m:d>
          <m:dPr>
            <m:begChr m:val="{"/>
            <m:endChr m:val="}"/>
            <m:ctrlPr>
              <w:rPr>
                <w:rFonts w:ascii="Cambria Math" w:eastAsiaTheme="minorEastAsia"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T</m:t>
                </m:r>
              </m:sub>
            </m:sSub>
            <m:r>
              <m:rPr>
                <m:sty m:val="p"/>
              </m:rPr>
              <w:rPr>
                <w:rFonts w:ascii="Cambria Math" w:hAnsi="Cambria Math" w:cs="Times New Roman"/>
                <w:sz w:val="24"/>
                <w:szCs w:val="24"/>
              </w:rPr>
              <m:t xml:space="preserve"> </m:t>
            </m:r>
            <m:r>
              <m:rPr>
                <m:sty m:val="p"/>
              </m:rPr>
              <w:rPr>
                <w:rFonts w:ascii="Cambria Math" w:hAnsi="Times New Roman"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NT</m:t>
                </m:r>
              </m:sub>
            </m:sSub>
          </m:e>
        </m:d>
      </m:oMath>
      <w:r w:rsidR="00AE55EC" w:rsidRPr="004F2031">
        <w:rPr>
          <w:rFonts w:ascii="Times New Roman" w:eastAsiaTheme="minorEastAsia" w:hAnsi="Times New Roman" w:cs="Times New Roman"/>
          <w:sz w:val="24"/>
          <w:szCs w:val="24"/>
        </w:rPr>
        <w:t>.</w:t>
      </w:r>
      <w:r w:rsidR="00D0614A" w:rsidRPr="004F2031">
        <w:rPr>
          <w:rFonts w:ascii="Times New Roman" w:eastAsiaTheme="minorEastAsia" w:hAnsi="Times New Roman" w:cs="Times New Roman"/>
          <w:sz w:val="24"/>
          <w:szCs w:val="24"/>
        </w:rPr>
        <w:t xml:space="preserve"> </w:t>
      </w:r>
      <w:r w:rsidR="0005019A" w:rsidRPr="004F2031">
        <w:rPr>
          <w:rFonts w:ascii="Times New Roman" w:eastAsiaTheme="minorEastAsia" w:hAnsi="Times New Roman" w:cs="Times New Roman"/>
          <w:sz w:val="24"/>
          <w:szCs w:val="24"/>
        </w:rPr>
        <w:t xml:space="preserve">Our main task is to devise a </w:t>
      </w:r>
      <w:r w:rsidR="00A94E0C" w:rsidRPr="004F2031">
        <w:rPr>
          <w:rFonts w:ascii="Times New Roman" w:eastAsiaTheme="minorEastAsia" w:hAnsi="Times New Roman" w:cs="Times New Roman"/>
          <w:sz w:val="24"/>
          <w:szCs w:val="24"/>
        </w:rPr>
        <w:t>function</w:t>
      </w:r>
      <m:oMath>
        <m:r>
          <w:rPr>
            <w:rFonts w:ascii="Cambria Math" w:eastAsiaTheme="minorEastAsia" w:hAnsi="Cambria Math" w:cs="Times New Roman"/>
            <w:sz w:val="24"/>
            <w:szCs w:val="24"/>
          </w:rPr>
          <m:t xml:space="preserve"> F</m:t>
        </m:r>
      </m:oMath>
      <w:r w:rsidR="00A94E0C" w:rsidRPr="004F2031">
        <w:rPr>
          <w:rFonts w:ascii="Times New Roman" w:eastAsiaTheme="minorEastAsia" w:hAnsi="Times New Roman" w:cs="Times New Roman"/>
          <w:sz w:val="24"/>
          <w:szCs w:val="24"/>
        </w:rPr>
        <w:t xml:space="preserve">, </w:t>
      </w:r>
      <w:r w:rsidR="007A16DA" w:rsidRPr="007A16DA">
        <w:rPr>
          <w:rFonts w:ascii="Times New Roman" w:eastAsiaTheme="minorEastAsia" w:hAnsi="Times New Roman" w:cs="Times New Roman"/>
          <w:b/>
          <w:color w:val="00B050"/>
          <w:sz w:val="24"/>
          <w:szCs w:val="24"/>
        </w:rPr>
        <w:t>which</w:t>
      </w:r>
      <w:r w:rsidR="007A16DA" w:rsidRPr="007A16DA">
        <w:rPr>
          <w:rFonts w:ascii="Times New Roman" w:eastAsiaTheme="minorEastAsia" w:hAnsi="Times New Roman" w:cs="Times New Roman"/>
          <w:color w:val="00B050"/>
          <w:sz w:val="24"/>
          <w:szCs w:val="24"/>
        </w:rPr>
        <w:t xml:space="preserve"> </w:t>
      </w:r>
      <w:r w:rsidR="0005019A" w:rsidRPr="004F2031">
        <w:rPr>
          <w:rFonts w:ascii="Times New Roman" w:eastAsiaTheme="minorEastAsia" w:hAnsi="Times New Roman" w:cs="Times New Roman"/>
          <w:sz w:val="24"/>
          <w:szCs w:val="24"/>
        </w:rPr>
        <w:t xml:space="preserve">maps </w:t>
      </w:r>
      <m:oMath>
        <m:r>
          <w:rPr>
            <w:rFonts w:ascii="Cambria Math" w:eastAsiaTheme="minorEastAsia" w:hAnsi="Cambria Math" w:cs="Times New Roman"/>
            <w:sz w:val="24"/>
            <w:szCs w:val="24"/>
          </w:rPr>
          <m:t>I</m:t>
        </m:r>
      </m:oMath>
      <w:r w:rsidR="0005019A" w:rsidRPr="004F2031">
        <w:rPr>
          <w:rFonts w:ascii="Times New Roman" w:eastAsiaTheme="minorEastAsia" w:hAnsi="Times New Roman" w:cs="Times New Roman"/>
          <w:sz w:val="24"/>
          <w:szCs w:val="24"/>
        </w:rPr>
        <w:t xml:space="preserve"> </w:t>
      </w:r>
      <w:r w:rsidR="00A94E0C" w:rsidRPr="004F2031">
        <w:rPr>
          <w:rFonts w:ascii="Times New Roman" w:eastAsiaTheme="minorEastAsia" w:hAnsi="Times New Roman" w:cs="Times New Roman"/>
          <w:sz w:val="24"/>
          <w:szCs w:val="24"/>
        </w:rPr>
        <w:t>into</w:t>
      </w:r>
      <m:oMath>
        <m:r>
          <w:rPr>
            <w:rFonts w:ascii="Cambria Math" w:eastAsiaTheme="minorEastAsia" w:hAnsi="Cambria Math" w:cs="Times New Roman"/>
            <w:sz w:val="24"/>
            <w:szCs w:val="24"/>
          </w:rPr>
          <m:t xml:space="preserve"> E</m:t>
        </m:r>
      </m:oMath>
      <w:r w:rsidR="00983614" w:rsidRPr="004F2031">
        <w:rPr>
          <w:rFonts w:ascii="Times New Roman" w:eastAsiaTheme="minorEastAsia" w:hAnsi="Times New Roman" w:cs="Times New Roman"/>
          <w:sz w:val="24"/>
          <w:szCs w:val="24"/>
        </w:rPr>
        <w:t>.</w:t>
      </w:r>
      <w:r w:rsidR="00D70F90" w:rsidRPr="004F2031">
        <w:rPr>
          <w:rFonts w:ascii="Times New Roman" w:eastAsiaTheme="minorEastAsia" w:hAnsi="Times New Roman" w:cs="Times New Roman"/>
          <w:sz w:val="24"/>
          <w:szCs w:val="24"/>
        </w:rPr>
        <w:t xml:space="preserve"> It can be represented as: </w:t>
      </w:r>
      <w:r w:rsidR="00D70F90" w:rsidRPr="004F2031">
        <w:rPr>
          <w:rFonts w:ascii="Times New Roman" w:hAnsi="Times New Roman" w:cs="Times New Roman"/>
          <w:sz w:val="24"/>
          <w:szCs w:val="24"/>
        </w:rPr>
        <w:t xml:space="preserve"> </w:t>
      </w:r>
      <m:oMath>
        <m:r>
          <w:rPr>
            <w:rFonts w:ascii="Cambria Math" w:eastAsiaTheme="minorEastAsia" w:hAnsi="Cambria Math" w:cs="Times New Roman"/>
            <w:sz w:val="24"/>
            <w:szCs w:val="24"/>
          </w:rPr>
          <m:t>F :I →E</m:t>
        </m:r>
      </m:oMath>
      <w:r w:rsidR="00342E62">
        <w:rPr>
          <w:rFonts w:ascii="Times New Roman" w:eastAsiaTheme="minorEastAsia" w:hAnsi="Times New Roman" w:cs="Times New Roman"/>
          <w:sz w:val="24"/>
          <w:szCs w:val="24"/>
        </w:rPr>
        <w:t xml:space="preserve"> </w:t>
      </w:r>
    </w:p>
    <w:p w14:paraId="428ED8B4" w14:textId="77777777" w:rsidR="00BF79EA" w:rsidRPr="004F2031" w:rsidRDefault="00BF79EA" w:rsidP="006D3A26">
      <w:pPr>
        <w:spacing w:line="360" w:lineRule="auto"/>
        <w:jc w:val="both"/>
        <w:rPr>
          <w:rFonts w:ascii="Times New Roman" w:eastAsiaTheme="minorEastAsia" w:hAnsi="Times New Roman" w:cs="Times New Roman"/>
          <w:sz w:val="24"/>
          <w:szCs w:val="24"/>
        </w:rPr>
      </w:pPr>
      <w:r w:rsidRPr="00BF79EA">
        <w:rPr>
          <w:rFonts w:ascii="Times New Roman" w:eastAsiaTheme="minorEastAsia" w:hAnsi="Times New Roman" w:cs="Times New Roman"/>
          <w:sz w:val="24"/>
          <w:szCs w:val="24"/>
        </w:rPr>
        <w:t>Text non-text separation plays a key role in OCR related works. Any typical OCR machine deals with the textual content of an input document image. Therefore, the presence of non-texts coupled with the texts may cause an</w:t>
      </w:r>
      <w:r w:rsidR="003A0AAD">
        <w:rPr>
          <w:rFonts w:ascii="Times New Roman" w:eastAsiaTheme="minorEastAsia" w:hAnsi="Times New Roman" w:cs="Times New Roman"/>
          <w:sz w:val="24"/>
          <w:szCs w:val="24"/>
        </w:rPr>
        <w:t xml:space="preserve"> OCR system to produce error.</w:t>
      </w:r>
      <w:r w:rsidRPr="00BF79EA">
        <w:rPr>
          <w:rFonts w:ascii="Times New Roman" w:eastAsiaTheme="minorEastAsia" w:hAnsi="Times New Roman" w:cs="Times New Roman"/>
          <w:sz w:val="24"/>
          <w:szCs w:val="24"/>
        </w:rPr>
        <w:t xml:space="preserve"> Due to this, researchers have begun to develop various approaches in order to separate out the non-text portion from text portion more efficiently. There are many challenges faced in this domain. Firstly, non-text detection becomes difficult as it can occur in many forms namely, graph, images, pie-charts etc. In some cases, text and non-text occur together as example in graphs. A graph contains figures as well as some labeling (Axis label for example) that occur as a text. Besides, due to various reasons like printing error, external noise due to casual handling, image acquisition error or incompetent preprocessing text components may get attached with non-texts.</w:t>
      </w:r>
    </w:p>
    <w:p w14:paraId="7D1C55F1" w14:textId="77777777" w:rsidR="00BF79EA" w:rsidRDefault="00BF79EA" w:rsidP="006D3A26">
      <w:pPr>
        <w:spacing w:line="360" w:lineRule="auto"/>
        <w:jc w:val="both"/>
        <w:rPr>
          <w:rFonts w:ascii="Times New Roman" w:eastAsiaTheme="minorEastAsia" w:hAnsi="Times New Roman" w:cs="Times New Roman"/>
          <w:sz w:val="24"/>
          <w:szCs w:val="24"/>
        </w:rPr>
      </w:pPr>
      <w:r w:rsidRPr="00BF79EA">
        <w:rPr>
          <w:rFonts w:ascii="Times New Roman" w:eastAsiaTheme="minorEastAsia" w:hAnsi="Times New Roman" w:cs="Times New Roman"/>
          <w:sz w:val="24"/>
          <w:szCs w:val="24"/>
        </w:rPr>
        <w:t xml:space="preserve">Due to emerging multimedia technology, the modern documents are getting more expressive but the coupling of texts and non-texts in those documents are getting stronger as well. This makes the </w:t>
      </w:r>
      <w:r w:rsidRPr="00BF79EA">
        <w:rPr>
          <w:rFonts w:ascii="Times New Roman" w:eastAsiaTheme="minorEastAsia" w:hAnsi="Times New Roman" w:cs="Times New Roman"/>
          <w:sz w:val="24"/>
          <w:szCs w:val="24"/>
        </w:rPr>
        <w:lastRenderedPageBreak/>
        <w:t xml:space="preserve">text non-text separation task more challenging. Hereby, an efficient algorithm for the said purpose is a pressing need. Thus in this paper, we have proposed a region based text non-text classification method. For that purpose we have introduced a modified version of local ternary pattern (LTP) based texture feature and a modified version of binary Particle Swarm Optimization (BPSO) based feature selection algorithm to decontaminate the less informative features. For the final classification, we have used Random Forest classifier.  </w:t>
      </w:r>
    </w:p>
    <w:p w14:paraId="4319F59D" w14:textId="5728605B" w:rsidR="004D7F5C" w:rsidRDefault="00BF79EA" w:rsidP="006D3A26">
      <w:pPr>
        <w:spacing w:line="360" w:lineRule="auto"/>
        <w:jc w:val="both"/>
        <w:rPr>
          <w:rFonts w:ascii="Times New Roman" w:eastAsiaTheme="minorEastAsia" w:hAnsi="Times New Roman" w:cs="Times New Roman"/>
          <w:sz w:val="24"/>
          <w:szCs w:val="24"/>
        </w:rPr>
      </w:pPr>
      <w:r w:rsidRPr="00BF79EA">
        <w:rPr>
          <w:rFonts w:ascii="Times New Roman" w:eastAsiaTheme="minorEastAsia" w:hAnsi="Times New Roman" w:cs="Times New Roman"/>
          <w:sz w:val="24"/>
          <w:szCs w:val="24"/>
        </w:rPr>
        <w:t>LTP is a texture based feature that encodes any component in three address pattern.</w:t>
      </w:r>
      <w:r w:rsidRPr="007A16DA">
        <w:rPr>
          <w:rFonts w:ascii="Times New Roman" w:eastAsiaTheme="minorEastAsia" w:hAnsi="Times New Roman" w:cs="Times New Roman"/>
          <w:b/>
          <w:color w:val="00B050"/>
          <w:sz w:val="24"/>
          <w:szCs w:val="24"/>
        </w:rPr>
        <w:t xml:space="preserve"> </w:t>
      </w:r>
      <w:r w:rsidR="007A16DA">
        <w:rPr>
          <w:rFonts w:ascii="Times New Roman" w:eastAsiaTheme="minorEastAsia" w:hAnsi="Times New Roman" w:cs="Times New Roman"/>
          <w:sz w:val="24"/>
          <w:szCs w:val="24"/>
        </w:rPr>
        <w:t>I</w:t>
      </w:r>
      <w:r w:rsidRPr="00BF79EA">
        <w:rPr>
          <w:rFonts w:ascii="Times New Roman" w:eastAsiaTheme="minorEastAsia" w:hAnsi="Times New Roman" w:cs="Times New Roman"/>
          <w:sz w:val="24"/>
          <w:szCs w:val="24"/>
        </w:rPr>
        <w:t xml:space="preserve">n this paper, we have proposed rotation invariant LTP (RILTP). In RILTP, we rotate each pattern obtained from LTP and take the pattern that has minimum equivalent decimal value. The idea behind using RILTP is that it reduces the feature dimension, eliminating the redundant features. It is also parallel towards slight image rotation. Besides, rotation invariance captures the edges properly. Here we have also adopted a feature selection method to remove the redundant features, if any, and to improve the recognition accuracy. The feature selection methodology, applied here, is based on a modified version of BPSO. PCC </w:t>
      </w:r>
      <w:r w:rsidR="007A16DA" w:rsidRPr="007A16DA">
        <w:rPr>
          <w:rFonts w:ascii="Times New Roman" w:eastAsiaTheme="minorEastAsia" w:hAnsi="Times New Roman" w:cs="Times New Roman"/>
          <w:b/>
          <w:color w:val="00B050"/>
          <w:sz w:val="24"/>
          <w:szCs w:val="24"/>
        </w:rPr>
        <w:t>(</w:t>
      </w:r>
      <w:r w:rsidR="007A16DA" w:rsidRPr="007A16DA">
        <w:rPr>
          <w:b/>
          <w:color w:val="00B050"/>
        </w:rPr>
        <w:t>Pearson correlation coefficient</w:t>
      </w:r>
      <w:r w:rsidR="007A16DA">
        <w:rPr>
          <w:rFonts w:ascii="Times New Roman" w:eastAsiaTheme="minorEastAsia" w:hAnsi="Times New Roman" w:cs="Times New Roman"/>
          <w:sz w:val="24"/>
          <w:szCs w:val="24"/>
        </w:rPr>
        <w:t>)</w:t>
      </w:r>
      <w:r w:rsidR="002849EC">
        <w:rPr>
          <w:rFonts w:ascii="Times New Roman" w:eastAsiaTheme="minorEastAsia" w:hAnsi="Times New Roman" w:cs="Times New Roman"/>
          <w:sz w:val="24"/>
          <w:szCs w:val="24"/>
        </w:rPr>
        <w:t xml:space="preserve"> </w:t>
      </w:r>
      <w:r w:rsidRPr="00BF79EA">
        <w:rPr>
          <w:rFonts w:ascii="Times New Roman" w:eastAsiaTheme="minorEastAsia" w:hAnsi="Times New Roman" w:cs="Times New Roman"/>
          <w:sz w:val="24"/>
          <w:szCs w:val="24"/>
        </w:rPr>
        <w:t>is incorporated with the BPSO for estimating the fitness value instead of classifier accuracy. Key modules of the proposed approach is shown in figure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2634E" w:rsidRPr="004F2031" w14:paraId="7FC5789D" w14:textId="77777777" w:rsidTr="00E2634E">
        <w:tc>
          <w:tcPr>
            <w:tcW w:w="9350" w:type="dxa"/>
          </w:tcPr>
          <w:p w14:paraId="55F053A3" w14:textId="77777777" w:rsidR="00E2634E" w:rsidRPr="004F2031" w:rsidRDefault="00E2634E" w:rsidP="006D3A26">
            <w:pPr>
              <w:spacing w:line="360" w:lineRule="auto"/>
              <w:jc w:val="both"/>
              <w:rPr>
                <w:rFonts w:ascii="Times New Roman" w:hAnsi="Times New Roman" w:cs="Times New Roman"/>
                <w:sz w:val="24"/>
                <w:szCs w:val="24"/>
              </w:rPr>
            </w:pPr>
            <w:r w:rsidRPr="004F2031">
              <w:rPr>
                <w:rFonts w:ascii="Times New Roman" w:hAnsi="Times New Roman" w:cs="Times New Roman"/>
                <w:noProof/>
                <w:sz w:val="24"/>
                <w:szCs w:val="24"/>
                <w:lang w:val="en-IN" w:eastAsia="en-IN" w:bidi="bn-IN"/>
              </w:rPr>
              <w:drawing>
                <wp:inline distT="0" distB="0" distL="0" distR="0" wp14:anchorId="5567F8C9" wp14:editId="10C0179B">
                  <wp:extent cx="5790973" cy="1355558"/>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posed metho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28511" cy="1364345"/>
                          </a:xfrm>
                          <a:prstGeom prst="rect">
                            <a:avLst/>
                          </a:prstGeom>
                        </pic:spPr>
                      </pic:pic>
                    </a:graphicData>
                  </a:graphic>
                </wp:inline>
              </w:drawing>
            </w:r>
          </w:p>
        </w:tc>
      </w:tr>
      <w:tr w:rsidR="00E2634E" w:rsidRPr="004F2031" w14:paraId="09529E87" w14:textId="77777777" w:rsidTr="00E2634E">
        <w:tc>
          <w:tcPr>
            <w:tcW w:w="9350" w:type="dxa"/>
          </w:tcPr>
          <w:p w14:paraId="55B12E86" w14:textId="77777777" w:rsidR="00E2634E" w:rsidRPr="004F2031" w:rsidRDefault="00E2634E" w:rsidP="006D3A26">
            <w:pPr>
              <w:spacing w:line="360" w:lineRule="auto"/>
              <w:jc w:val="both"/>
              <w:rPr>
                <w:rFonts w:ascii="Times New Roman" w:hAnsi="Times New Roman" w:cs="Times New Roman"/>
                <w:sz w:val="24"/>
                <w:szCs w:val="24"/>
              </w:rPr>
            </w:pPr>
            <w:r w:rsidRPr="004F2031">
              <w:rPr>
                <w:rFonts w:ascii="Times New Roman" w:hAnsi="Times New Roman" w:cs="Times New Roman"/>
                <w:sz w:val="24"/>
                <w:szCs w:val="24"/>
              </w:rPr>
              <w:t>Figure 1: Pictorial representation of the proposed algorithm for text non-text classification.</w:t>
            </w:r>
          </w:p>
        </w:tc>
      </w:tr>
    </w:tbl>
    <w:p w14:paraId="41985E56" w14:textId="77777777" w:rsidR="00E2634E" w:rsidRPr="004F2031" w:rsidRDefault="00E2634E" w:rsidP="006D3A26">
      <w:pPr>
        <w:spacing w:line="360" w:lineRule="auto"/>
        <w:jc w:val="both"/>
        <w:rPr>
          <w:rFonts w:ascii="Times New Roman" w:hAnsi="Times New Roman" w:cs="Times New Roman"/>
          <w:sz w:val="24"/>
          <w:szCs w:val="24"/>
        </w:rPr>
      </w:pPr>
    </w:p>
    <w:p w14:paraId="0D67D30D" w14:textId="4EE25BD6" w:rsidR="003A3EDC" w:rsidRPr="00440603" w:rsidRDefault="00F0474A" w:rsidP="006D3A26">
      <w:pPr>
        <w:pStyle w:val="ListParagraph"/>
        <w:numPr>
          <w:ilvl w:val="0"/>
          <w:numId w:val="1"/>
        </w:numPr>
        <w:spacing w:line="360" w:lineRule="auto"/>
        <w:jc w:val="both"/>
        <w:rPr>
          <w:rFonts w:ascii="Times New Roman" w:eastAsiaTheme="minorEastAsia" w:hAnsi="Times New Roman" w:cs="Times New Roman"/>
          <w:b/>
          <w:sz w:val="24"/>
          <w:szCs w:val="24"/>
        </w:rPr>
      </w:pPr>
      <w:r w:rsidRPr="00440603">
        <w:rPr>
          <w:rFonts w:ascii="Times New Roman" w:eastAsiaTheme="minorEastAsia" w:hAnsi="Times New Roman" w:cs="Times New Roman"/>
          <w:b/>
          <w:sz w:val="24"/>
          <w:szCs w:val="24"/>
        </w:rPr>
        <w:t>Related Work</w:t>
      </w:r>
    </w:p>
    <w:p w14:paraId="631849FA" w14:textId="16C29E2F" w:rsidR="00D2740B" w:rsidRPr="004F2031" w:rsidRDefault="00D2740B" w:rsidP="006D3A26">
      <w:pPr>
        <w:spacing w:line="360" w:lineRule="auto"/>
        <w:jc w:val="both"/>
        <w:rPr>
          <w:rFonts w:ascii="Times New Roman" w:eastAsiaTheme="minorEastAsia" w:hAnsi="Times New Roman" w:cs="Times New Roman"/>
          <w:sz w:val="24"/>
          <w:szCs w:val="24"/>
        </w:rPr>
      </w:pPr>
      <w:r w:rsidRPr="004F2031">
        <w:rPr>
          <w:rFonts w:ascii="Times New Roman" w:eastAsiaTheme="minorEastAsia" w:hAnsi="Times New Roman" w:cs="Times New Roman"/>
          <w:sz w:val="24"/>
          <w:szCs w:val="24"/>
        </w:rPr>
        <w:t xml:space="preserve">As, in the present work, we have dealt with a feature selection method in text non-text classification, so, description of the related work is divided into two </w:t>
      </w:r>
      <w:ins w:id="0" w:author="User" w:date="2020-07-29T12:38:00Z">
        <w:r w:rsidR="00214D6B">
          <w:rPr>
            <w:rFonts w:ascii="Times New Roman" w:eastAsiaTheme="minorEastAsia" w:hAnsi="Times New Roman" w:cs="Times New Roman"/>
            <w:sz w:val="24"/>
            <w:szCs w:val="24"/>
          </w:rPr>
          <w:t>sub-</w:t>
        </w:r>
      </w:ins>
      <w:r w:rsidRPr="004F2031">
        <w:rPr>
          <w:rFonts w:ascii="Times New Roman" w:eastAsiaTheme="minorEastAsia" w:hAnsi="Times New Roman" w:cs="Times New Roman"/>
          <w:sz w:val="24"/>
          <w:szCs w:val="24"/>
        </w:rPr>
        <w:t xml:space="preserve">sections. First </w:t>
      </w:r>
      <w:ins w:id="1" w:author="User" w:date="2020-07-29T12:38:00Z">
        <w:r w:rsidR="00214D6B">
          <w:rPr>
            <w:rFonts w:ascii="Times New Roman" w:eastAsiaTheme="minorEastAsia" w:hAnsi="Times New Roman" w:cs="Times New Roman"/>
            <w:sz w:val="24"/>
            <w:szCs w:val="24"/>
          </w:rPr>
          <w:t>sub-</w:t>
        </w:r>
      </w:ins>
      <w:r w:rsidRPr="004F2031">
        <w:rPr>
          <w:rFonts w:ascii="Times New Roman" w:eastAsiaTheme="minorEastAsia" w:hAnsi="Times New Roman" w:cs="Times New Roman"/>
          <w:sz w:val="24"/>
          <w:szCs w:val="24"/>
        </w:rPr>
        <w:t xml:space="preserve">section deals with the study of text non-text separation, whereas, some existing feature selection methods are briefed in the later </w:t>
      </w:r>
      <w:ins w:id="2" w:author="User" w:date="2020-07-29T12:39:00Z">
        <w:r w:rsidR="00214D6B">
          <w:rPr>
            <w:rFonts w:ascii="Times New Roman" w:eastAsiaTheme="minorEastAsia" w:hAnsi="Times New Roman" w:cs="Times New Roman"/>
            <w:sz w:val="24"/>
            <w:szCs w:val="24"/>
          </w:rPr>
          <w:t xml:space="preserve">sub </w:t>
        </w:r>
      </w:ins>
      <w:r w:rsidRPr="004F2031">
        <w:rPr>
          <w:rFonts w:ascii="Times New Roman" w:eastAsiaTheme="minorEastAsia" w:hAnsi="Times New Roman" w:cs="Times New Roman"/>
          <w:sz w:val="24"/>
          <w:szCs w:val="24"/>
        </w:rPr>
        <w:t>section.</w:t>
      </w:r>
    </w:p>
    <w:p w14:paraId="35DAD4C3" w14:textId="595A39F0" w:rsidR="00F0474A" w:rsidRPr="006C0125" w:rsidRDefault="00D2740B" w:rsidP="006D3A26">
      <w:pPr>
        <w:spacing w:line="360" w:lineRule="auto"/>
        <w:jc w:val="both"/>
        <w:rPr>
          <w:rFonts w:ascii="Times New Roman" w:eastAsiaTheme="minorEastAsia" w:hAnsi="Times New Roman" w:cs="Times New Roman"/>
          <w:b/>
          <w:sz w:val="24"/>
          <w:szCs w:val="24"/>
          <w:highlight w:val="yellow"/>
        </w:rPr>
      </w:pPr>
      <w:del w:id="3" w:author="User" w:date="2020-07-29T12:39:00Z">
        <w:r w:rsidRPr="006C0125" w:rsidDel="00214D6B">
          <w:rPr>
            <w:rFonts w:ascii="Times New Roman" w:eastAsiaTheme="minorEastAsia" w:hAnsi="Times New Roman" w:cs="Times New Roman"/>
            <w:b/>
            <w:sz w:val="24"/>
            <w:szCs w:val="24"/>
            <w:highlight w:val="yellow"/>
          </w:rPr>
          <w:delText>Section 1:</w:delText>
        </w:r>
      </w:del>
      <w:ins w:id="4" w:author="User" w:date="2020-07-29T12:39:00Z">
        <w:r w:rsidR="00214D6B">
          <w:rPr>
            <w:rFonts w:ascii="Times New Roman" w:eastAsiaTheme="minorEastAsia" w:hAnsi="Times New Roman" w:cs="Times New Roman"/>
            <w:b/>
            <w:sz w:val="24"/>
            <w:szCs w:val="24"/>
            <w:highlight w:val="yellow"/>
          </w:rPr>
          <w:t>2.1. Text non-text separation</w:t>
        </w:r>
      </w:ins>
    </w:p>
    <w:p w14:paraId="37D40C04" w14:textId="3421658C" w:rsidR="0091036D" w:rsidRPr="006C0125" w:rsidRDefault="0091036D" w:rsidP="0091036D">
      <w:pPr>
        <w:spacing w:line="360" w:lineRule="auto"/>
        <w:jc w:val="both"/>
        <w:rPr>
          <w:rFonts w:ascii="Times New Roman" w:hAnsi="Times New Roman" w:cs="Times New Roman"/>
          <w:sz w:val="24"/>
          <w:szCs w:val="24"/>
          <w:highlight w:val="yellow"/>
        </w:rPr>
      </w:pPr>
      <w:r w:rsidRPr="006C0125">
        <w:rPr>
          <w:rFonts w:ascii="Times New Roman" w:hAnsi="Times New Roman" w:cs="Times New Roman"/>
          <w:sz w:val="24"/>
          <w:szCs w:val="24"/>
          <w:highlight w:val="yellow"/>
        </w:rPr>
        <w:lastRenderedPageBreak/>
        <w:t xml:space="preserve">The fundamental task in non-text classification is to recognize the text and non-text parts in an image, which can broadly be carried out using three major approaches namely, region based, connected component (CC) based and pixel based. In </w:t>
      </w:r>
      <w:r w:rsidR="007F0986" w:rsidRPr="006C0125">
        <w:rPr>
          <w:rFonts w:ascii="Times New Roman" w:hAnsi="Times New Roman" w:cs="Times New Roman"/>
          <w:sz w:val="24"/>
          <w:szCs w:val="24"/>
          <w:highlight w:val="yellow"/>
        </w:rPr>
        <w:t>the first category</w:t>
      </w:r>
      <w:r w:rsidRPr="006C0125">
        <w:rPr>
          <w:rFonts w:ascii="Times New Roman" w:hAnsi="Times New Roman" w:cs="Times New Roman"/>
          <w:sz w:val="24"/>
          <w:szCs w:val="24"/>
          <w:highlight w:val="yellow"/>
        </w:rPr>
        <w:t xml:space="preserve">, the entire image is segmented into regions following some methods and then each region is classified either as text or as non-text. In this approach, </w:t>
      </w:r>
      <w:r w:rsidR="007F0986" w:rsidRPr="006C0125">
        <w:rPr>
          <w:rFonts w:ascii="Times New Roman" w:hAnsi="Times New Roman" w:cs="Times New Roman"/>
          <w:sz w:val="24"/>
          <w:szCs w:val="24"/>
          <w:highlight w:val="yellow"/>
        </w:rPr>
        <w:t>researchers have</w:t>
      </w:r>
      <w:ins w:id="5" w:author="User" w:date="2020-07-29T12:41:00Z">
        <w:r w:rsidR="002C26F3">
          <w:rPr>
            <w:rFonts w:ascii="Times New Roman" w:hAnsi="Times New Roman" w:cs="Times New Roman"/>
            <w:sz w:val="24"/>
            <w:szCs w:val="24"/>
            <w:highlight w:val="yellow"/>
          </w:rPr>
          <w:t xml:space="preserve"> mostly</w:t>
        </w:r>
      </w:ins>
      <w:r w:rsidR="007F0986" w:rsidRPr="006C0125">
        <w:rPr>
          <w:rFonts w:ascii="Times New Roman" w:hAnsi="Times New Roman" w:cs="Times New Roman"/>
          <w:sz w:val="24"/>
          <w:szCs w:val="24"/>
          <w:highlight w:val="yellow"/>
        </w:rPr>
        <w:t xml:space="preserve"> relied on texture based features</w:t>
      </w:r>
      <w:ins w:id="6" w:author="User" w:date="2020-07-29T12:41:00Z">
        <w:r w:rsidR="002C26F3">
          <w:rPr>
            <w:rFonts w:ascii="Times New Roman" w:hAnsi="Times New Roman" w:cs="Times New Roman"/>
            <w:sz w:val="24"/>
            <w:szCs w:val="24"/>
            <w:highlight w:val="yellow"/>
          </w:rPr>
          <w:t xml:space="preserve"> for text non-text classification</w:t>
        </w:r>
      </w:ins>
      <w:r w:rsidRPr="006C0125">
        <w:rPr>
          <w:rFonts w:ascii="Times New Roman" w:hAnsi="Times New Roman" w:cs="Times New Roman"/>
          <w:sz w:val="24"/>
          <w:szCs w:val="24"/>
          <w:highlight w:val="yellow"/>
        </w:rPr>
        <w:t>.</w:t>
      </w:r>
      <w:ins w:id="7" w:author="User" w:date="2020-07-29T12:42:00Z">
        <w:r w:rsidR="002C26F3">
          <w:rPr>
            <w:rFonts w:ascii="Times New Roman" w:hAnsi="Times New Roman" w:cs="Times New Roman"/>
            <w:sz w:val="24"/>
            <w:szCs w:val="24"/>
            <w:highlight w:val="yellow"/>
          </w:rPr>
          <w:t xml:space="preserve"> For example,</w:t>
        </w:r>
      </w:ins>
      <w:r w:rsidRPr="006C0125">
        <w:rPr>
          <w:rFonts w:ascii="Times New Roman" w:hAnsi="Times New Roman" w:cs="Times New Roman"/>
          <w:sz w:val="24"/>
          <w:szCs w:val="24"/>
          <w:highlight w:val="yellow"/>
        </w:rPr>
        <w:t xml:space="preserve"> Oye</w:t>
      </w:r>
      <w:r w:rsidR="002B6C18" w:rsidRPr="006C0125">
        <w:rPr>
          <w:rFonts w:ascii="Times New Roman" w:hAnsi="Times New Roman" w:cs="Times New Roman"/>
          <w:sz w:val="24"/>
          <w:szCs w:val="24"/>
          <w:highlight w:val="yellow"/>
        </w:rPr>
        <w:t xml:space="preserve">dotun et al. </w:t>
      </w:r>
      <w:r w:rsidRPr="006C0125">
        <w:rPr>
          <w:rFonts w:ascii="Times New Roman" w:hAnsi="Times New Roman" w:cs="Times New Roman"/>
          <w:sz w:val="24"/>
          <w:szCs w:val="24"/>
          <w:highlight w:val="yellow"/>
        </w:rPr>
        <w:fldChar w:fldCharType="begin" w:fldLock="1"/>
      </w:r>
      <w:r w:rsidRPr="006C0125">
        <w:rPr>
          <w:rFonts w:ascii="Times New Roman" w:hAnsi="Times New Roman" w:cs="Times New Roman"/>
          <w:sz w:val="24"/>
          <w:szCs w:val="24"/>
          <w:highlight w:val="yellow"/>
        </w:rPr>
        <w:instrText>ADDIN CSL_CITATION {"citationItems":[{"id":"ITEM-1","itemData":{"DOI":"10.1007/s10489-015-0753-z","ISSN":"15737497","abstract":"Document Segmentation is a process that aims to filter documents while identifying certain regions of interest. Generally, the regions of interest include texts, graphics (image occupied regions) and the background. This paper presents a novel top-bottom approach to perform document segmentation using texture features that are extracted from the specified/selected documents. A mask of suitable size is used to summarize textural features, and statistical parameters are captured as blocks in document images. Four textural features that are extracted from masks using the gray level co-occurrence matrix (glcm) include entropy, contrast, energy and homogeneity. Furthermore, two statistical parameters extracted from corresponding masks are the modal and median pixel values. The extracted attributes allow the classification of each mask or block as text, graphics, and background. A feedforward network is trained on the 6 extracted attributes, using documents obtained from a public database ; an error rate of 15.77 % is achieved. Furthermore, it is shown that this novel approach produces promising performance in segmenting documents and is expected to be significantly efficient for content-based information retrieval systems. Detection of duplicate documents within large databases is another potential area of application.","author":[{"dropping-particle":"","family":"Oyedotun","given":"Oyebade K.","non-dropping-particle":"","parse-names":false,"suffix":""},{"dropping-particle":"","family":"Khashman","given":"Adnan","non-dropping-particle":"","parse-names":false,"suffix":""}],"container-title":"Applied Intelligence","id":"ITEM-1","issue":"1","issued":{"date-parts":[["2016","7"]]},"page":"198-212","publisher":"Springer New York LLC","title":"Document segmentation using textural features summarization and feedforward neural network","type":"article-journal","volume":"45"},"uris":["http://www.mendeley.com/documents/?uuid=e7343b7d-7ffe-4f6b-b5f9-142a46cb066e"]}],"mendeley":{"formattedCitation":"[6]","plainTextFormattedCitation":"[6]","previouslyFormattedCitation":"[6]"},"properties":{"noteIndex":0},"schema":"https://github.com/citation-style-language/schema/raw/master/csl-citation.json"}</w:instrText>
      </w:r>
      <w:r w:rsidRPr="006C0125">
        <w:rPr>
          <w:rFonts w:ascii="Times New Roman" w:hAnsi="Times New Roman" w:cs="Times New Roman"/>
          <w:sz w:val="24"/>
          <w:szCs w:val="24"/>
          <w:highlight w:val="yellow"/>
        </w:rPr>
        <w:fldChar w:fldCharType="separate"/>
      </w:r>
      <w:r w:rsidRPr="006C0125">
        <w:rPr>
          <w:rFonts w:ascii="Times New Roman" w:hAnsi="Times New Roman" w:cs="Times New Roman"/>
          <w:noProof/>
          <w:sz w:val="24"/>
          <w:szCs w:val="24"/>
          <w:highlight w:val="yellow"/>
        </w:rPr>
        <w:t>[6]</w:t>
      </w:r>
      <w:r w:rsidRPr="006C0125">
        <w:rPr>
          <w:rFonts w:ascii="Times New Roman" w:hAnsi="Times New Roman" w:cs="Times New Roman"/>
          <w:sz w:val="24"/>
          <w:szCs w:val="24"/>
          <w:highlight w:val="yellow"/>
        </w:rPr>
        <w:fldChar w:fldCharType="end"/>
      </w:r>
      <w:r w:rsidRPr="006C0125">
        <w:rPr>
          <w:rFonts w:ascii="Times New Roman" w:hAnsi="Times New Roman" w:cs="Times New Roman"/>
          <w:sz w:val="24"/>
          <w:szCs w:val="24"/>
          <w:highlight w:val="yellow"/>
        </w:rPr>
        <w:t xml:space="preserve"> have </w:t>
      </w:r>
      <w:r w:rsidR="002B6C18" w:rsidRPr="006C0125">
        <w:rPr>
          <w:rFonts w:ascii="Times New Roman" w:hAnsi="Times New Roman" w:cs="Times New Roman"/>
          <w:sz w:val="24"/>
          <w:szCs w:val="24"/>
          <w:highlight w:val="yellow"/>
        </w:rPr>
        <w:t>employed</w:t>
      </w:r>
      <w:r w:rsidRPr="006C0125">
        <w:rPr>
          <w:rFonts w:ascii="Times New Roman" w:hAnsi="Times New Roman" w:cs="Times New Roman"/>
          <w:sz w:val="24"/>
          <w:szCs w:val="24"/>
          <w:highlight w:val="yellow"/>
        </w:rPr>
        <w:t xml:space="preserve"> a feed forward neural network (NN) that trains on first-ord</w:t>
      </w:r>
      <w:r w:rsidR="002B6C18" w:rsidRPr="006C0125">
        <w:rPr>
          <w:rFonts w:ascii="Times New Roman" w:hAnsi="Times New Roman" w:cs="Times New Roman"/>
          <w:sz w:val="24"/>
          <w:szCs w:val="24"/>
          <w:highlight w:val="yellow"/>
        </w:rPr>
        <w:t>er statistical features</w:t>
      </w:r>
      <w:del w:id="8" w:author="User" w:date="2020-07-29T12:44:00Z">
        <w:r w:rsidR="002B6C18" w:rsidRPr="006C0125" w:rsidDel="002C26F3">
          <w:rPr>
            <w:rFonts w:ascii="Times New Roman" w:hAnsi="Times New Roman" w:cs="Times New Roman"/>
            <w:sz w:val="24"/>
            <w:szCs w:val="24"/>
            <w:highlight w:val="yellow"/>
          </w:rPr>
          <w:delText>. The features are as follows:</w:delText>
        </w:r>
      </w:del>
      <w:ins w:id="9" w:author="User" w:date="2020-07-29T12:44:00Z">
        <w:r w:rsidR="002C26F3">
          <w:rPr>
            <w:rFonts w:ascii="Times New Roman" w:hAnsi="Times New Roman" w:cs="Times New Roman"/>
            <w:sz w:val="24"/>
            <w:szCs w:val="24"/>
            <w:highlight w:val="yellow"/>
          </w:rPr>
          <w:t xml:space="preserve"> like</w:t>
        </w:r>
      </w:ins>
      <w:r w:rsidR="002B6C18" w:rsidRPr="006C0125">
        <w:rPr>
          <w:rFonts w:ascii="Times New Roman" w:hAnsi="Times New Roman" w:cs="Times New Roman"/>
          <w:sz w:val="24"/>
          <w:szCs w:val="24"/>
          <w:highlight w:val="yellow"/>
        </w:rPr>
        <w:t xml:space="preserve"> </w:t>
      </w:r>
      <w:r w:rsidRPr="006C0125">
        <w:rPr>
          <w:rFonts w:ascii="Times New Roman" w:hAnsi="Times New Roman" w:cs="Times New Roman"/>
          <w:sz w:val="24"/>
          <w:szCs w:val="24"/>
          <w:highlight w:val="yellow"/>
        </w:rPr>
        <w:t>median and modal pixel intensity values and grey level co-occurrence matrix (GLCM) based second order statistical features like entrop</w:t>
      </w:r>
      <w:r w:rsidR="002B6C18" w:rsidRPr="006C0125">
        <w:rPr>
          <w:rFonts w:ascii="Times New Roman" w:hAnsi="Times New Roman" w:cs="Times New Roman"/>
          <w:sz w:val="24"/>
          <w:szCs w:val="24"/>
          <w:highlight w:val="yellow"/>
        </w:rPr>
        <w:t>y, contrast and</w:t>
      </w:r>
      <w:r w:rsidRPr="006C0125">
        <w:rPr>
          <w:rFonts w:ascii="Times New Roman" w:hAnsi="Times New Roman" w:cs="Times New Roman"/>
          <w:sz w:val="24"/>
          <w:szCs w:val="24"/>
          <w:highlight w:val="yellow"/>
        </w:rPr>
        <w:t xml:space="preserve"> energy. Antonacopoulos et al.</w:t>
      </w:r>
      <w:r w:rsidR="00BF0F1E" w:rsidRPr="006C0125">
        <w:rPr>
          <w:rFonts w:ascii="Times New Roman" w:hAnsi="Times New Roman" w:cs="Times New Roman"/>
          <w:sz w:val="24"/>
          <w:szCs w:val="24"/>
          <w:highlight w:val="yellow"/>
        </w:rPr>
        <w:t xml:space="preserve"> </w:t>
      </w:r>
      <w:r w:rsidRPr="006C0125">
        <w:rPr>
          <w:rFonts w:ascii="Times New Roman" w:hAnsi="Times New Roman" w:cs="Times New Roman"/>
          <w:sz w:val="24"/>
          <w:szCs w:val="24"/>
          <w:highlight w:val="yellow"/>
        </w:rPr>
        <w:fldChar w:fldCharType="begin" w:fldLock="1"/>
      </w:r>
      <w:r w:rsidRPr="006C0125">
        <w:rPr>
          <w:rFonts w:ascii="Times New Roman" w:hAnsi="Times New Roman" w:cs="Times New Roman"/>
          <w:sz w:val="24"/>
          <w:szCs w:val="24"/>
          <w:highlight w:val="yellow"/>
        </w:rPr>
        <w:instrText>ADDIN CSL_CITATION {"citationItems":[{"id":"ITEM-1","itemData":{"DOI":"10.1109/ICDAR.1995.602119","ISBN":"0818671289","ISSN":"15205363","abstract":"There is an increasingly pressing need to develop document analysis methods that are able to cope with images of documents containing printed regions of complex shapes. Contrary to the bounding-box representation used in most past page segmentation and classification approaches which assume rectangular regions, there is a need for a more flexible description which also retains most of the functionality of the representation by rectangles. In the first part of this paper, the practical considerations of describing and handling the complex-shaped regions are examined and an appropriate representation scheme is proposed. For page classification, a new approach based on the description of white space inside regions is presented. In contrast to previous page classification approaches, skewed and complex-shaped regions are handled efficiently and the features are derived with no need for time-consuming accesses of the pixel-based image data.","author":[{"dropping-particle":"","family":"Antonacopoulos","given":"A.","non-dropping-particle":"","parse-names":false,"suffix":""},{"dropping-particle":"","family":"Ritchings","given":"R. T.","non-dropping-particle":"","parse-names":false,"suffix":""}],"container-title":"Proceedings of the International Conference on Document Analysis and Recognition, ICDAR","id":"ITEM-1","issue":"May","issued":{"date-parts":[["1995"]]},"page":"1132-1135","title":"Representation and classification of complex-shaped printed regions using white tiles","type":"article-journal","volume":"2"},"uris":["http://www.mendeley.com/documents/?uuid=f77a2947-d7ad-4452-9dc4-38e32a38d3c3"]}],"mendeley":{"formattedCitation":"[7]","plainTextFormattedCitation":"[7]","previouslyFormattedCitation":"[7]"},"properties":{"noteIndex":0},"schema":"https://github.com/citation-style-language/schema/raw/master/csl-citation.json"}</w:instrText>
      </w:r>
      <w:r w:rsidRPr="006C0125">
        <w:rPr>
          <w:rFonts w:ascii="Times New Roman" w:hAnsi="Times New Roman" w:cs="Times New Roman"/>
          <w:sz w:val="24"/>
          <w:szCs w:val="24"/>
          <w:highlight w:val="yellow"/>
        </w:rPr>
        <w:fldChar w:fldCharType="separate"/>
      </w:r>
      <w:r w:rsidRPr="006C0125">
        <w:rPr>
          <w:rFonts w:ascii="Times New Roman" w:hAnsi="Times New Roman" w:cs="Times New Roman"/>
          <w:noProof/>
          <w:sz w:val="24"/>
          <w:szCs w:val="24"/>
          <w:highlight w:val="yellow"/>
        </w:rPr>
        <w:t>[7]</w:t>
      </w:r>
      <w:r w:rsidRPr="006C0125">
        <w:rPr>
          <w:rFonts w:ascii="Times New Roman" w:hAnsi="Times New Roman" w:cs="Times New Roman"/>
          <w:sz w:val="24"/>
          <w:szCs w:val="24"/>
          <w:highlight w:val="yellow"/>
        </w:rPr>
        <w:fldChar w:fldCharType="end"/>
      </w:r>
      <w:r w:rsidRPr="006C0125">
        <w:rPr>
          <w:rFonts w:ascii="Times New Roman" w:hAnsi="Times New Roman" w:cs="Times New Roman"/>
          <w:sz w:val="24"/>
          <w:szCs w:val="24"/>
          <w:highlight w:val="yellow"/>
        </w:rPr>
        <w:t xml:space="preserve"> have used white tiles based features to distinguish between text and graphics. In</w:t>
      </w:r>
      <w:r w:rsidR="00BF0F1E" w:rsidRPr="006C0125">
        <w:rPr>
          <w:rFonts w:ascii="Times New Roman" w:hAnsi="Times New Roman" w:cs="Times New Roman"/>
          <w:sz w:val="24"/>
          <w:szCs w:val="24"/>
          <w:highlight w:val="yellow"/>
        </w:rPr>
        <w:t xml:space="preserve"> the paper</w:t>
      </w:r>
      <w:r w:rsidRPr="006C0125">
        <w:rPr>
          <w:rFonts w:ascii="Times New Roman" w:hAnsi="Times New Roman" w:cs="Times New Roman"/>
          <w:sz w:val="24"/>
          <w:szCs w:val="24"/>
          <w:highlight w:val="yellow"/>
        </w:rPr>
        <w:t xml:space="preserve"> </w:t>
      </w:r>
      <w:r w:rsidRPr="006C0125">
        <w:rPr>
          <w:rFonts w:ascii="Times New Roman" w:hAnsi="Times New Roman" w:cs="Times New Roman"/>
          <w:sz w:val="24"/>
          <w:szCs w:val="24"/>
          <w:highlight w:val="yellow"/>
        </w:rPr>
        <w:fldChar w:fldCharType="begin" w:fldLock="1"/>
      </w:r>
      <w:r w:rsidRPr="006C0125">
        <w:rPr>
          <w:rFonts w:ascii="Times New Roman" w:hAnsi="Times New Roman" w:cs="Times New Roman"/>
          <w:sz w:val="24"/>
          <w:szCs w:val="24"/>
          <w:highlight w:val="yellow"/>
        </w:rPr>
        <w:instrText>ADDIN CSL_CITATION {"citationItems":[{"id":"ITEM-1","itemData":{"ISSN":"1083-4419","author":[{"dropping-particle":"","family":"Shih","given":"Frank Y","non-dropping-particle":"","parse-names":false,"suffix":""},{"dropping-particle":"","family":"Chen","given":"Shy-Shyan","non-dropping-particle":"","parse-names":false,"suffix":""}],"container-title":"IEEE Transactions on Systems, Man, and Cybernetics, Part B (Cybernetics)","id":"ITEM-1","issue":"5","issued":{"date-parts":[["1996"]]},"page":"797-802","publisher":"IEEE","title":"Adaptive document block segmentation and classification","type":"article-journal","volume":"26"},"uris":["http://www.mendeley.com/documents/?uuid=a5b6e383-2eb5-4521-afbe-c9ae1414d895","http://www.mendeley.com/documents/?uuid=a857121d-8268-459b-88bc-79b33a85fe61","http://www.mendeley.com/documents/?uuid=c1259485-6433-40e9-834f-7399bb6581cf"]}],"mendeley":{"formattedCitation":"[8]","plainTextFormattedCitation":"[8]","previouslyFormattedCitation":"[8]"},"properties":{"noteIndex":0},"schema":"https://github.com/citation-style-language/schema/raw/master/csl-citation.json"}</w:instrText>
      </w:r>
      <w:r w:rsidRPr="006C0125">
        <w:rPr>
          <w:rFonts w:ascii="Times New Roman" w:hAnsi="Times New Roman" w:cs="Times New Roman"/>
          <w:sz w:val="24"/>
          <w:szCs w:val="24"/>
          <w:highlight w:val="yellow"/>
        </w:rPr>
        <w:fldChar w:fldCharType="separate"/>
      </w:r>
      <w:r w:rsidRPr="006C0125">
        <w:rPr>
          <w:rFonts w:ascii="Times New Roman" w:hAnsi="Times New Roman" w:cs="Times New Roman"/>
          <w:noProof/>
          <w:sz w:val="24"/>
          <w:szCs w:val="24"/>
          <w:highlight w:val="yellow"/>
        </w:rPr>
        <w:t>[8]</w:t>
      </w:r>
      <w:r w:rsidRPr="006C0125">
        <w:rPr>
          <w:rFonts w:ascii="Times New Roman" w:hAnsi="Times New Roman" w:cs="Times New Roman"/>
          <w:sz w:val="24"/>
          <w:szCs w:val="24"/>
          <w:highlight w:val="yellow"/>
        </w:rPr>
        <w:fldChar w:fldCharType="end"/>
      </w:r>
      <w:r w:rsidRPr="006C0125">
        <w:rPr>
          <w:rFonts w:ascii="Times New Roman" w:hAnsi="Times New Roman" w:cs="Times New Roman"/>
          <w:sz w:val="24"/>
          <w:szCs w:val="24"/>
          <w:highlight w:val="yellow"/>
        </w:rPr>
        <w:t xml:space="preserve">, Shih et al. have </w:t>
      </w:r>
      <w:r w:rsidR="00BF0F1E" w:rsidRPr="006C0125">
        <w:rPr>
          <w:rFonts w:ascii="Times New Roman" w:hAnsi="Times New Roman" w:cs="Times New Roman"/>
          <w:sz w:val="24"/>
          <w:szCs w:val="24"/>
          <w:highlight w:val="yellow"/>
        </w:rPr>
        <w:t>used</w:t>
      </w:r>
      <w:r w:rsidRPr="006C0125">
        <w:rPr>
          <w:rFonts w:ascii="Times New Roman" w:hAnsi="Times New Roman" w:cs="Times New Roman"/>
          <w:sz w:val="24"/>
          <w:szCs w:val="24"/>
          <w:highlight w:val="yellow"/>
        </w:rPr>
        <w:t xml:space="preserve"> block segmentation algorithm using run length smoothing algorithm (RLSA) and then </w:t>
      </w:r>
      <w:r w:rsidR="00BF0F1E" w:rsidRPr="006C0125">
        <w:rPr>
          <w:rFonts w:ascii="Times New Roman" w:hAnsi="Times New Roman" w:cs="Times New Roman"/>
          <w:sz w:val="24"/>
          <w:szCs w:val="24"/>
          <w:highlight w:val="yellow"/>
        </w:rPr>
        <w:t>applied</w:t>
      </w:r>
      <w:r w:rsidRPr="006C0125">
        <w:rPr>
          <w:rFonts w:ascii="Times New Roman" w:hAnsi="Times New Roman" w:cs="Times New Roman"/>
          <w:sz w:val="24"/>
          <w:szCs w:val="24"/>
          <w:highlight w:val="yellow"/>
        </w:rPr>
        <w:t xml:space="preserve"> a rule based block recognitio</w:t>
      </w:r>
      <w:r w:rsidR="00BF0F1E" w:rsidRPr="006C0125">
        <w:rPr>
          <w:rFonts w:ascii="Times New Roman" w:hAnsi="Times New Roman" w:cs="Times New Roman"/>
          <w:sz w:val="24"/>
          <w:szCs w:val="24"/>
          <w:highlight w:val="yellow"/>
        </w:rPr>
        <w:t xml:space="preserve">n algorithm to label a block as: </w:t>
      </w:r>
      <w:r w:rsidRPr="006C0125">
        <w:rPr>
          <w:rFonts w:ascii="Times New Roman" w:hAnsi="Times New Roman" w:cs="Times New Roman"/>
          <w:sz w:val="24"/>
          <w:szCs w:val="24"/>
          <w:highlight w:val="yellow"/>
        </w:rPr>
        <w:t xml:space="preserve">text, horizontal/vertical line, and graphics. </w:t>
      </w:r>
      <w:r w:rsidR="000C3DB8" w:rsidRPr="006C0125">
        <w:rPr>
          <w:rFonts w:ascii="Times New Roman" w:hAnsi="Times New Roman" w:cs="Times New Roman"/>
          <w:sz w:val="24"/>
          <w:szCs w:val="24"/>
          <w:highlight w:val="yellow"/>
        </w:rPr>
        <w:t xml:space="preserve">In the paper </w:t>
      </w:r>
      <w:r w:rsidRPr="006C0125">
        <w:rPr>
          <w:rFonts w:ascii="Times New Roman" w:hAnsi="Times New Roman" w:cs="Times New Roman"/>
          <w:sz w:val="24"/>
          <w:szCs w:val="32"/>
          <w:highlight w:val="yellow"/>
        </w:rPr>
        <w:fldChar w:fldCharType="begin" w:fldLock="1"/>
      </w:r>
      <w:r w:rsidRPr="006C0125">
        <w:rPr>
          <w:rFonts w:ascii="Times New Roman" w:hAnsi="Times New Roman" w:cs="Times New Roman"/>
          <w:sz w:val="24"/>
          <w:szCs w:val="32"/>
          <w:highlight w:val="yellow"/>
        </w:rPr>
        <w:instrText>ADDIN CSL_CITATION {"citationItems":[{"id":"ITEM-1","itemData":{"author":[{"dropping-particle":"V","family":"Safonov","given":"Ilia","non-dropping-particle":"","parse-names":false,"suffix":""},{"dropping-particle":"V","family":"Kurilin","given":"Ilya","non-dropping-particle":"","parse-names":false,"suffix":""},{"dropping-particle":"","family":"Rychagov","given":"Michael N","non-dropping-particle":"","parse-names":false,"suffix":""},{"dropping-particle":"V","family":"Tolstaya","given":"Ekaterina","non-dropping-particle":"","parse-names":false,"suffix":""}],"container-title":"Document Image Processing for Scanning and Printing","id":"ITEM-1","issued":{"date-parts":[["2019"]]},"page":"107-122","publisher":"Springer","title":"Segmentation of Scanned Images of Newspapers and Magazines","type":"chapter"},"uris":["http://www.mendeley.com/documents/?uuid=99cbfb18-9217-4c5a-828e-ac89cb633415","http://www.mendeley.com/documents/?uuid=8ae6728a-4546-4c26-af68-203e2192f166"]}],"mendeley":{"formattedCitation":"[9]","plainTextFormattedCitation":"[9]","previouslyFormattedCitation":"[9]"},"properties":{"noteIndex":0},"schema":"https://github.com/citation-style-language/schema/raw/master/csl-citation.json"}</w:instrText>
      </w:r>
      <w:r w:rsidRPr="006C0125">
        <w:rPr>
          <w:rFonts w:ascii="Times New Roman" w:hAnsi="Times New Roman" w:cs="Times New Roman"/>
          <w:sz w:val="24"/>
          <w:szCs w:val="32"/>
          <w:highlight w:val="yellow"/>
        </w:rPr>
        <w:fldChar w:fldCharType="separate"/>
      </w:r>
      <w:r w:rsidRPr="006C0125">
        <w:rPr>
          <w:rFonts w:ascii="Times New Roman" w:hAnsi="Times New Roman" w:cs="Times New Roman"/>
          <w:noProof/>
          <w:sz w:val="24"/>
          <w:szCs w:val="32"/>
          <w:highlight w:val="yellow"/>
        </w:rPr>
        <w:t>[9]</w:t>
      </w:r>
      <w:r w:rsidRPr="006C0125">
        <w:rPr>
          <w:rFonts w:ascii="Times New Roman" w:hAnsi="Times New Roman" w:cs="Times New Roman"/>
          <w:sz w:val="24"/>
          <w:szCs w:val="32"/>
          <w:highlight w:val="yellow"/>
        </w:rPr>
        <w:fldChar w:fldCharType="end"/>
      </w:r>
      <w:r w:rsidRPr="006C0125">
        <w:rPr>
          <w:rFonts w:ascii="Times New Roman" w:hAnsi="Times New Roman" w:cs="Times New Roman"/>
          <w:sz w:val="24"/>
          <w:szCs w:val="32"/>
          <w:highlight w:val="yellow"/>
        </w:rPr>
        <w:t xml:space="preserve"> </w:t>
      </w:r>
      <w:r w:rsidR="000C3DB8" w:rsidRPr="006C0125">
        <w:rPr>
          <w:rFonts w:ascii="Times New Roman" w:hAnsi="Times New Roman" w:cs="Times New Roman"/>
          <w:sz w:val="24"/>
          <w:szCs w:val="32"/>
          <w:highlight w:val="yellow"/>
        </w:rPr>
        <w:t xml:space="preserve">Safonov et al. </w:t>
      </w:r>
      <w:r w:rsidRPr="006C0125">
        <w:rPr>
          <w:rFonts w:ascii="Times New Roman" w:hAnsi="Times New Roman" w:cs="Times New Roman"/>
          <w:sz w:val="24"/>
          <w:szCs w:val="32"/>
          <w:highlight w:val="yellow"/>
        </w:rPr>
        <w:t xml:space="preserve">have </w:t>
      </w:r>
      <w:r w:rsidR="000C3DB8" w:rsidRPr="006C0125">
        <w:rPr>
          <w:rFonts w:ascii="Times New Roman" w:hAnsi="Times New Roman" w:cs="Times New Roman"/>
          <w:sz w:val="24"/>
          <w:szCs w:val="32"/>
          <w:highlight w:val="yellow"/>
        </w:rPr>
        <w:t>proposed</w:t>
      </w:r>
      <w:r w:rsidRPr="006C0125">
        <w:rPr>
          <w:rFonts w:ascii="Times New Roman" w:hAnsi="Times New Roman" w:cs="Times New Roman"/>
          <w:sz w:val="24"/>
          <w:szCs w:val="32"/>
          <w:highlight w:val="yellow"/>
        </w:rPr>
        <w:t xml:space="preserve"> a simple </w:t>
      </w:r>
      <w:r w:rsidR="000C3DB8" w:rsidRPr="006C0125">
        <w:rPr>
          <w:rFonts w:ascii="Times New Roman" w:hAnsi="Times New Roman" w:cs="Times New Roman"/>
          <w:sz w:val="24"/>
          <w:szCs w:val="32"/>
          <w:highlight w:val="yellow"/>
        </w:rPr>
        <w:t>and</w:t>
      </w:r>
      <w:r w:rsidRPr="006C0125">
        <w:rPr>
          <w:rFonts w:ascii="Times New Roman" w:hAnsi="Times New Roman" w:cs="Times New Roman"/>
          <w:sz w:val="24"/>
          <w:szCs w:val="32"/>
          <w:highlight w:val="yellow"/>
        </w:rPr>
        <w:t xml:space="preserve"> fast mechanism to classify a block of a magazine or newspaper into text, picture, or background. They have performed the classification with the help of textual features and AdaBoost classifier with dual leave-group-of-sources-out cross-validation.</w:t>
      </w:r>
    </w:p>
    <w:p w14:paraId="5CDDD775" w14:textId="7B074974" w:rsidR="0091036D" w:rsidRPr="006C0125" w:rsidRDefault="0091036D" w:rsidP="0091036D">
      <w:pPr>
        <w:spacing w:line="360" w:lineRule="auto"/>
        <w:jc w:val="both"/>
        <w:rPr>
          <w:rFonts w:ascii="Times New Roman" w:hAnsi="Times New Roman" w:cs="Times New Roman"/>
          <w:sz w:val="24"/>
          <w:szCs w:val="24"/>
          <w:highlight w:val="yellow"/>
        </w:rPr>
      </w:pPr>
      <w:r w:rsidRPr="006C0125">
        <w:rPr>
          <w:rFonts w:ascii="Times New Roman" w:hAnsi="Times New Roman" w:cs="Times New Roman"/>
          <w:sz w:val="24"/>
          <w:szCs w:val="24"/>
          <w:highlight w:val="yellow"/>
        </w:rPr>
        <w:t xml:space="preserve">Region based methods, however, fail in case of dense documents where both text and non-text can be present in a region together, thus leading to misclassification. Hence, CC based classification is better in this case where each component is handled individually to classify it as text or non-text. For example, Ghosh et al. </w:t>
      </w:r>
      <w:r w:rsidRPr="006C0125">
        <w:rPr>
          <w:rFonts w:ascii="Times New Roman" w:hAnsi="Times New Roman" w:cs="Times New Roman"/>
          <w:sz w:val="24"/>
          <w:szCs w:val="24"/>
          <w:highlight w:val="yellow"/>
        </w:rPr>
        <w:fldChar w:fldCharType="begin" w:fldLock="1"/>
      </w:r>
      <w:r w:rsidRPr="006C0125">
        <w:rPr>
          <w:rFonts w:ascii="Times New Roman" w:hAnsi="Times New Roman" w:cs="Times New Roman"/>
          <w:sz w:val="24"/>
          <w:szCs w:val="24"/>
          <w:highlight w:val="yellow"/>
        </w:rPr>
        <w:instrText>ADDIN CSL_CITATION {"citationItems":[{"id":"ITEM-1","itemData":{"author":[{"dropping-particle":"","family":"Ghosh","given":"Soulib","non-dropping-particle":"","parse-names":false,"suffix":""},{"dropping-particle":"","family":"Bhattacharya","given":"Rajdeep","non-dropping-particle":"","parse-names":false,"suffix":""},{"dropping-particle":"","family":"Majhi","given":"Sandipan","non-dropping-particle":"","parse-names":false,"suffix":""},{"dropping-particle":"","family":"Bhowmik","given":"Showmik","non-dropping-particle":"","parse-names":false,"suffix":""},{"dropping-particle":"","family":"Malakar","given":"Samir","non-dropping-particle":"","parse-names":false,"suffix":""},{"dropping-particle":"","family":"Sarkar","given":"Ram","non-dropping-particle":"","parse-names":false,"suffix":""}],"container-title":"Workshop on Document Analysis and Recognition","id":"ITEM-1","issued":{"date-parts":[["2018"]]},"page":"27-37","publisher":"Springer","title":"Textual Content Retrieval from Filled-in Form Images","type":"paper-conference"},"uris":["http://www.mendeley.com/documents/?uuid=9a8ea3c7-5cc9-4b1e-88fa-2c9b2710e611","http://www.mendeley.com/documents/?uuid=6ed23b64-d955-4cdb-a6c0-0a4b07c33ee3"]}],"mendeley":{"formattedCitation":"[10]","plainTextFormattedCitation":"[10]","previouslyFormattedCitation":"[10]"},"properties":{"noteIndex":0},"schema":"https://github.com/citation-style-language/schema/raw/master/csl-citation.json"}</w:instrText>
      </w:r>
      <w:r w:rsidRPr="006C0125">
        <w:rPr>
          <w:rFonts w:ascii="Times New Roman" w:hAnsi="Times New Roman" w:cs="Times New Roman"/>
          <w:sz w:val="24"/>
          <w:szCs w:val="24"/>
          <w:highlight w:val="yellow"/>
        </w:rPr>
        <w:fldChar w:fldCharType="separate"/>
      </w:r>
      <w:r w:rsidRPr="006C0125">
        <w:rPr>
          <w:rFonts w:ascii="Times New Roman" w:hAnsi="Times New Roman" w:cs="Times New Roman"/>
          <w:noProof/>
          <w:sz w:val="24"/>
          <w:szCs w:val="24"/>
          <w:highlight w:val="yellow"/>
        </w:rPr>
        <w:t>[10]</w:t>
      </w:r>
      <w:r w:rsidRPr="006C0125">
        <w:rPr>
          <w:rFonts w:ascii="Times New Roman" w:hAnsi="Times New Roman" w:cs="Times New Roman"/>
          <w:sz w:val="24"/>
          <w:szCs w:val="24"/>
          <w:highlight w:val="yellow"/>
        </w:rPr>
        <w:fldChar w:fldCharType="end"/>
      </w:r>
      <w:r w:rsidRPr="006C0125">
        <w:rPr>
          <w:rFonts w:ascii="Times New Roman" w:hAnsi="Times New Roman" w:cs="Times New Roman"/>
          <w:sz w:val="24"/>
          <w:szCs w:val="24"/>
          <w:highlight w:val="yellow"/>
        </w:rPr>
        <w:t xml:space="preserve"> have come up with a threshold-based approach, which considers various shape-based features for different categories of commonly used non-texts to classify the components. In another work, Sah et al. </w:t>
      </w:r>
      <w:r w:rsidRPr="006C0125">
        <w:rPr>
          <w:rFonts w:ascii="Times New Roman" w:hAnsi="Times New Roman" w:cs="Times New Roman"/>
          <w:sz w:val="24"/>
          <w:szCs w:val="24"/>
          <w:highlight w:val="yellow"/>
        </w:rPr>
        <w:fldChar w:fldCharType="begin" w:fldLock="1"/>
      </w:r>
      <w:r w:rsidRPr="006C0125">
        <w:rPr>
          <w:rFonts w:ascii="Times New Roman" w:hAnsi="Times New Roman" w:cs="Times New Roman"/>
          <w:sz w:val="24"/>
          <w:szCs w:val="24"/>
          <w:highlight w:val="yellow"/>
        </w:rPr>
        <w:instrText>ADDIN CSL_CITATION {"citationItems":[{"id":"ITEM-1","itemData":{"DOI":"10.1109/CALCON.2017.8280697","ISBN":"9781538637456","abstract":"In order to convert a document image in its editable version, an OCR engine must identify and separate the nontext regions from text regions of a given document image. In the present work, a technique is developed to classify various text and non-Text regions present in a document image. For that purpose, a modified version of Histogram of Oriented Gradient (HOG) is used as a feature descriptor. Multi-Layer Perceptron (MLP) is chosen from a pool of classifier by comparing the recognition accuracy of it with two other well-known classifiers viz., Random Forest (RF), Nave Bayes (NB). The designed technique is evaluated on a dataset, containing 862 images of manually extracted regions from two standard databases namely, RDCL2015 dataset and Media Team Document dataset. The proposed system has achieved 96.44% recognition accuracy and outperformed some of the state-of-The-Art feature descriptors, which have been used in the literature for the same purpose.","author":[{"dropping-particle":"","family":"Sah","given":"Ankit Kumar","non-dropping-particle":"","parse-names":false,"suffix":""},{"dropping-particle":"","family":"Bhowmik","given":"Showmik","non-dropping-particle":"","parse-names":false,"suffix":""},{"dropping-particle":"","family":"Malakar","given":"Samir","non-dropping-particle":"","parse-names":false,"suffix":""},{"dropping-particle":"","family":"Sarkar","given":"Ram","non-dropping-particle":"","parse-names":false,"suffix":""},{"dropping-particle":"","family":"Kavallieratou","given":"Ergina","non-dropping-particle":"","parse-names":false,"suffix":""},{"dropping-particle":"","family":"Vasilopoulos","given":"Nikos","non-dropping-particle":"","parse-names":false,"suffix":""}],"container-title":"2017 IEEE Calcutta Conference, CALCON 2017 - Proceedings","id":"ITEM-1","issued":{"date-parts":[["2018"]]},"page":"64-68","title":"Text and non-Text recognition using modified HOG descriptor","type":"article-journal","volume":"2018-Janua"},"uris":["http://www.mendeley.com/documents/?uuid=d1913555-6c9d-4db3-8249-eaaa12f569df"]}],"mendeley":{"formattedCitation":"[11]","plainTextFormattedCitation":"[11]","previouslyFormattedCitation":"[11]"},"properties":{"noteIndex":0},"schema":"https://github.com/citation-style-language/schema/raw/master/csl-citation.json"}</w:instrText>
      </w:r>
      <w:r w:rsidRPr="006C0125">
        <w:rPr>
          <w:rFonts w:ascii="Times New Roman" w:hAnsi="Times New Roman" w:cs="Times New Roman"/>
          <w:sz w:val="24"/>
          <w:szCs w:val="24"/>
          <w:highlight w:val="yellow"/>
        </w:rPr>
        <w:fldChar w:fldCharType="separate"/>
      </w:r>
      <w:r w:rsidRPr="006C0125">
        <w:rPr>
          <w:rFonts w:ascii="Times New Roman" w:hAnsi="Times New Roman" w:cs="Times New Roman"/>
          <w:noProof/>
          <w:sz w:val="24"/>
          <w:szCs w:val="24"/>
          <w:highlight w:val="yellow"/>
        </w:rPr>
        <w:t>[11]</w:t>
      </w:r>
      <w:r w:rsidRPr="006C0125">
        <w:rPr>
          <w:rFonts w:ascii="Times New Roman" w:hAnsi="Times New Roman" w:cs="Times New Roman"/>
          <w:sz w:val="24"/>
          <w:szCs w:val="24"/>
          <w:highlight w:val="yellow"/>
        </w:rPr>
        <w:fldChar w:fldCharType="end"/>
      </w:r>
      <w:r w:rsidRPr="006C0125">
        <w:rPr>
          <w:rFonts w:ascii="Times New Roman" w:hAnsi="Times New Roman" w:cs="Times New Roman"/>
          <w:sz w:val="24"/>
          <w:szCs w:val="24"/>
          <w:highlight w:val="yellow"/>
        </w:rPr>
        <w:t xml:space="preserve"> have used a modified version of histogram of oriented gradients (HOG) feature descriptor followed by multi-layer perceptron (MLP) classifier to perform the same. In </w:t>
      </w:r>
      <w:r w:rsidRPr="006C0125">
        <w:rPr>
          <w:rFonts w:ascii="Times New Roman" w:hAnsi="Times New Roman" w:cs="Times New Roman"/>
          <w:sz w:val="24"/>
          <w:szCs w:val="24"/>
          <w:highlight w:val="yellow"/>
        </w:rPr>
        <w:fldChar w:fldCharType="begin" w:fldLock="1"/>
      </w:r>
      <w:r w:rsidRPr="006C0125">
        <w:rPr>
          <w:rFonts w:ascii="Times New Roman" w:hAnsi="Times New Roman" w:cs="Times New Roman"/>
          <w:sz w:val="24"/>
          <w:szCs w:val="24"/>
          <w:highlight w:val="yellow"/>
        </w:rPr>
        <w:instrText>ADDIN CSL_CITATION {"citationItems":[{"id":"ITEM-1","itemData":{"DOI":"10.1007/978-981-10-2035-3_52","ISBN":"9789811020346","ISSN":"21945357","abstract":"Development of an automated system for handwritten document analysis is being considered as an important research topic since last few decades. Digitized documents, either handwritten or printed, contain a mixture of text and non-text elements which need to be separated for designing a document layout analyzer or even an Optical Character Recognizer. In this paper, a technique is described to separate the text objects from the non-text objects present in a handwritten document image. For this purpose, a Rotation Invariant Local Binary Pattern (RILBP) based texture feature is used to represent the said components, at the feature space. Finally, the classification is carried out using an Artificial Neural Network based classifier called, Multi-layer Perceptron (MLP). The system provides an impressive result on a database comprising of 100 handwritten document images.","author":[{"dropping-particle":"","family":"Bhowmik","given":"Showmik","non-dropping-particle":"","parse-names":false,"suffix":""},{"dropping-particle":"","family":"Sarkar","given":"Ram","non-dropping-particle":"","parse-names":false,"suffix":""},{"dropping-particle":"","family":"Nasipuri","given":"Mita","non-dropping-particle":"","parse-names":false,"suffix":""}],"container-title":"Advances in Intelligent Systems and Computing","id":"ITEM-1","issued":{"date-parts":[["2017"]]},"page":"507-515","publisher":"Springer Verlag","title":"Text and non-text separation in handwritten document images using local binary pattern operator","type":"paper-conference","volume":"458"},"uris":["http://www.mendeley.com/documents/?uuid=b64606b6-b981-4461-a405-463d75d96605"]}],"mendeley":{"formattedCitation":"[12]","plainTextFormattedCitation":"[12]","previouslyFormattedCitation":"[12]"},"properties":{"noteIndex":0},"schema":"https://github.com/citation-style-language/schema/raw/master/csl-citation.json"}</w:instrText>
      </w:r>
      <w:r w:rsidRPr="006C0125">
        <w:rPr>
          <w:rFonts w:ascii="Times New Roman" w:hAnsi="Times New Roman" w:cs="Times New Roman"/>
          <w:sz w:val="24"/>
          <w:szCs w:val="24"/>
          <w:highlight w:val="yellow"/>
        </w:rPr>
        <w:fldChar w:fldCharType="separate"/>
      </w:r>
      <w:r w:rsidRPr="006C0125">
        <w:rPr>
          <w:rFonts w:ascii="Times New Roman" w:hAnsi="Times New Roman" w:cs="Times New Roman"/>
          <w:noProof/>
          <w:sz w:val="24"/>
          <w:szCs w:val="24"/>
          <w:highlight w:val="yellow"/>
        </w:rPr>
        <w:t>[12]</w:t>
      </w:r>
      <w:r w:rsidRPr="006C0125">
        <w:rPr>
          <w:rFonts w:ascii="Times New Roman" w:hAnsi="Times New Roman" w:cs="Times New Roman"/>
          <w:sz w:val="24"/>
          <w:szCs w:val="24"/>
          <w:highlight w:val="yellow"/>
        </w:rPr>
        <w:fldChar w:fldCharType="end"/>
      </w:r>
      <w:r w:rsidRPr="006C0125">
        <w:rPr>
          <w:rFonts w:ascii="Times New Roman" w:hAnsi="Times New Roman" w:cs="Times New Roman"/>
          <w:sz w:val="24"/>
          <w:szCs w:val="24"/>
          <w:highlight w:val="yellow"/>
        </w:rPr>
        <w:t xml:space="preserve">, Bhowmik et al. have used a texture-based feature named as rotation invariant local binary pattern (RILBP) followed by MLP based classification. </w:t>
      </w:r>
      <w:r w:rsidRPr="006C0125">
        <w:rPr>
          <w:rFonts w:ascii="Times New Roman" w:hAnsi="Times New Roman" w:cs="Times New Roman"/>
          <w:sz w:val="24"/>
          <w:szCs w:val="32"/>
          <w:highlight w:val="yellow"/>
        </w:rPr>
        <w:t xml:space="preserve">Khan and Mollah </w:t>
      </w:r>
      <w:r w:rsidRPr="006C0125">
        <w:rPr>
          <w:rFonts w:ascii="Times New Roman" w:hAnsi="Times New Roman" w:cs="Times New Roman"/>
          <w:sz w:val="24"/>
          <w:szCs w:val="32"/>
          <w:highlight w:val="yellow"/>
        </w:rPr>
        <w:fldChar w:fldCharType="begin" w:fldLock="1"/>
      </w:r>
      <w:r w:rsidRPr="006C0125">
        <w:rPr>
          <w:rFonts w:ascii="Times New Roman" w:hAnsi="Times New Roman" w:cs="Times New Roman"/>
          <w:sz w:val="24"/>
          <w:szCs w:val="32"/>
          <w:highlight w:val="yellow"/>
        </w:rPr>
        <w:instrText>ADDIN CSL_CITATION {"citationItems":[{"id":"ITEM-1","itemData":{"ISSN":"1380-7501","author":[{"dropping-particle":"","family":"Khan","given":"Tauseef","non-dropping-particle":"","parse-names":false,"suffix":""},{"dropping-particle":"","family":"Mollah","given":"Ayatullah Faruk","non-dropping-particle":"","parse-names":false,"suffix":""}],"container-title":"Multimedia Tools and Applications","id":"ITEM-1","issue":"22","issued":{"date-parts":[["2019"]]},"page":"32159-32186","publisher":"Springer","title":"AUTNT-A component level dataset for text non-text classification and benchmarking with novel script invariant feature descriptors and D-CNN","type":"article-journal","volume":"78"},"uris":["http://www.mendeley.com/documents/?uuid=07f6f231-9342-41da-8207-1e168811116d","http://www.mendeley.com/documents/?uuid=35cff5ca-7ac5-44cf-af1c-b5e6b7ddb849"]}],"mendeley":{"formattedCitation":"[13]","plainTextFormattedCitation":"[13]","previouslyFormattedCitation":"[13]"},"properties":{"noteIndex":0},"schema":"https://github.com/citation-style-language/schema/raw/master/csl-citation.json"}</w:instrText>
      </w:r>
      <w:r w:rsidRPr="006C0125">
        <w:rPr>
          <w:rFonts w:ascii="Times New Roman" w:hAnsi="Times New Roman" w:cs="Times New Roman"/>
          <w:sz w:val="24"/>
          <w:szCs w:val="32"/>
          <w:highlight w:val="yellow"/>
        </w:rPr>
        <w:fldChar w:fldCharType="separate"/>
      </w:r>
      <w:r w:rsidRPr="006C0125">
        <w:rPr>
          <w:rFonts w:ascii="Times New Roman" w:hAnsi="Times New Roman" w:cs="Times New Roman"/>
          <w:noProof/>
          <w:sz w:val="24"/>
          <w:szCs w:val="32"/>
          <w:highlight w:val="yellow"/>
        </w:rPr>
        <w:t>[13]</w:t>
      </w:r>
      <w:r w:rsidRPr="006C0125">
        <w:rPr>
          <w:rFonts w:ascii="Times New Roman" w:hAnsi="Times New Roman" w:cs="Times New Roman"/>
          <w:sz w:val="24"/>
          <w:szCs w:val="32"/>
          <w:highlight w:val="yellow"/>
        </w:rPr>
        <w:fldChar w:fldCharType="end"/>
      </w:r>
      <w:r w:rsidRPr="006C0125">
        <w:rPr>
          <w:rFonts w:ascii="Times New Roman" w:hAnsi="Times New Roman" w:cs="Times New Roman"/>
          <w:sz w:val="24"/>
          <w:szCs w:val="32"/>
          <w:highlight w:val="yellow"/>
        </w:rPr>
        <w:t xml:space="preserve"> </w:t>
      </w:r>
      <w:r w:rsidRPr="006C0125">
        <w:rPr>
          <w:rFonts w:ascii="Times New Roman" w:hAnsi="Times New Roman" w:cs="Times New Roman"/>
          <w:sz w:val="24"/>
          <w:szCs w:val="32"/>
          <w:highlight w:val="yellow"/>
        </w:rPr>
        <w:fldChar w:fldCharType="begin" w:fldLock="1"/>
      </w:r>
      <w:r w:rsidRPr="006C0125">
        <w:rPr>
          <w:rFonts w:ascii="Times New Roman" w:hAnsi="Times New Roman" w:cs="Times New Roman"/>
          <w:sz w:val="24"/>
          <w:szCs w:val="32"/>
          <w:highlight w:val="yellow"/>
        </w:rPr>
        <w:instrText>ADDIN CSL_CITATION {"citationItems":[{"id":"ITEM-1","itemData":{"ISSN":"1877-0509","author":[{"dropping-particle":"","family":"Khan","given":"Tauseef","non-dropping-particle":"","parse-names":false,"suffix":""},{"dropping-particle":"","family":"Mollah","given":"Ayatullah Faruk","non-dropping-particle":"","parse-names":false,"suffix":""}],"container-title":"Procedia Computer Science","id":"ITEM-1","issued":{"date-parts":[["2020"]]},"page":"1889-1900","publisher":"Elsevier","title":"Text non-text classification based on area occupancy of equidistant pixels","type":"article-journal","volume":"167"},"uris":["http://www.mendeley.com/documents/?uuid=4e97b1de-b32c-4ce7-910d-bca7cc43ce08","http://www.mendeley.com/documents/?uuid=a2910a4c-cecc-4a2d-8c31-65a4dbd6b50c"]}],"mendeley":{"formattedCitation":"[14]","plainTextFormattedCitation":"[14]","previouslyFormattedCitation":"[14]"},"properties":{"noteIndex":0},"schema":"https://github.com/citation-style-language/schema/raw/master/csl-citation.json"}</w:instrText>
      </w:r>
      <w:r w:rsidRPr="006C0125">
        <w:rPr>
          <w:rFonts w:ascii="Times New Roman" w:hAnsi="Times New Roman" w:cs="Times New Roman"/>
          <w:sz w:val="24"/>
          <w:szCs w:val="32"/>
          <w:highlight w:val="yellow"/>
        </w:rPr>
        <w:fldChar w:fldCharType="separate"/>
      </w:r>
      <w:r w:rsidRPr="006C0125">
        <w:rPr>
          <w:rFonts w:ascii="Times New Roman" w:hAnsi="Times New Roman" w:cs="Times New Roman"/>
          <w:noProof/>
          <w:sz w:val="24"/>
          <w:szCs w:val="32"/>
          <w:highlight w:val="yellow"/>
        </w:rPr>
        <w:t>[14]</w:t>
      </w:r>
      <w:r w:rsidRPr="006C0125">
        <w:rPr>
          <w:rFonts w:ascii="Times New Roman" w:hAnsi="Times New Roman" w:cs="Times New Roman"/>
          <w:sz w:val="24"/>
          <w:szCs w:val="32"/>
          <w:highlight w:val="yellow"/>
        </w:rPr>
        <w:fldChar w:fldCharType="end"/>
      </w:r>
      <w:r w:rsidRPr="006C0125">
        <w:rPr>
          <w:rFonts w:ascii="Times New Roman" w:hAnsi="Times New Roman" w:cs="Times New Roman"/>
          <w:sz w:val="24"/>
          <w:szCs w:val="32"/>
          <w:highlight w:val="yellow"/>
        </w:rPr>
        <w:t xml:space="preserve"> have also proposed CC based text and non-text classification techniques. In </w:t>
      </w:r>
      <w:r w:rsidRPr="006C0125">
        <w:rPr>
          <w:rFonts w:ascii="Times New Roman" w:hAnsi="Times New Roman" w:cs="Times New Roman"/>
          <w:sz w:val="24"/>
          <w:szCs w:val="32"/>
          <w:highlight w:val="yellow"/>
        </w:rPr>
        <w:fldChar w:fldCharType="begin" w:fldLock="1"/>
      </w:r>
      <w:r w:rsidRPr="006C0125">
        <w:rPr>
          <w:rFonts w:ascii="Times New Roman" w:hAnsi="Times New Roman" w:cs="Times New Roman"/>
          <w:sz w:val="24"/>
          <w:szCs w:val="32"/>
          <w:highlight w:val="yellow"/>
        </w:rPr>
        <w:instrText>ADDIN CSL_CITATION {"citationItems":[{"id":"ITEM-1","itemData":{"ISSN":"1380-7501","author":[{"dropping-particle":"","family":"Khan","given":"Tauseef","non-dropping-particle":"","parse-names":false,"suffix":""},{"dropping-particle":"","family":"Mollah","given":"Ayatullah Faruk","non-dropping-particle":"","parse-names":false,"suffix":""}],"container-title":"Multimedia Tools and Applications","id":"ITEM-1","issue":"22","issued":{"date-parts":[["2019"]]},"page":"32159-32186","publisher":"Springer","title":"AUTNT-A component level dataset for text non-text classification and benchmarking with novel script invariant feature descriptors and D-CNN","type":"article-journal","volume":"78"},"uris":["http://www.mendeley.com/documents/?uuid=35cff5ca-7ac5-44cf-af1c-b5e6b7ddb849","http://www.mendeley.com/documents/?uuid=07f6f231-9342-41da-8207-1e168811116d"]}],"mendeley":{"formattedCitation":"[13]","plainTextFormattedCitation":"[13]","previouslyFormattedCitation":"[13]"},"properties":{"noteIndex":0},"schema":"https://github.com/citation-style-language/schema/raw/master/csl-citation.json"}</w:instrText>
      </w:r>
      <w:r w:rsidRPr="006C0125">
        <w:rPr>
          <w:rFonts w:ascii="Times New Roman" w:hAnsi="Times New Roman" w:cs="Times New Roman"/>
          <w:sz w:val="24"/>
          <w:szCs w:val="32"/>
          <w:highlight w:val="yellow"/>
        </w:rPr>
        <w:fldChar w:fldCharType="separate"/>
      </w:r>
      <w:r w:rsidRPr="006C0125">
        <w:rPr>
          <w:rFonts w:ascii="Times New Roman" w:hAnsi="Times New Roman" w:cs="Times New Roman"/>
          <w:noProof/>
          <w:sz w:val="24"/>
          <w:szCs w:val="32"/>
          <w:highlight w:val="yellow"/>
        </w:rPr>
        <w:t>[13]</w:t>
      </w:r>
      <w:r w:rsidRPr="006C0125">
        <w:rPr>
          <w:rFonts w:ascii="Times New Roman" w:hAnsi="Times New Roman" w:cs="Times New Roman"/>
          <w:sz w:val="24"/>
          <w:szCs w:val="32"/>
          <w:highlight w:val="yellow"/>
        </w:rPr>
        <w:fldChar w:fldCharType="end"/>
      </w:r>
      <w:r w:rsidRPr="006C0125">
        <w:rPr>
          <w:rFonts w:ascii="Times New Roman" w:hAnsi="Times New Roman" w:cs="Times New Roman"/>
          <w:sz w:val="24"/>
          <w:szCs w:val="32"/>
          <w:highlight w:val="yellow"/>
        </w:rPr>
        <w:t xml:space="preserve">, the authors have followed two different approaches i.e., handcrafted features with shallow learner and automatic feature extraction and classification with convolutional neural network (CNN) for setting the benchmark for results on a self-prepared database. In this work, the authors have used a histogram of distance values that are calculated from the medial skeleton map and distance transform map of the component images as hand-crafted features </w:t>
      </w:r>
      <w:r w:rsidRPr="006C0125">
        <w:rPr>
          <w:rFonts w:ascii="Times New Roman" w:hAnsi="Times New Roman" w:cs="Times New Roman"/>
          <w:bCs/>
          <w:sz w:val="24"/>
          <w:szCs w:val="32"/>
          <w:highlight w:val="yellow"/>
        </w:rPr>
        <w:t xml:space="preserve">and the designed CNN model is </w:t>
      </w:r>
      <w:r w:rsidRPr="006C0125">
        <w:rPr>
          <w:rFonts w:ascii="Times New Roman" w:hAnsi="Times New Roman" w:cs="Times New Roman"/>
          <w:bCs/>
          <w:sz w:val="24"/>
          <w:szCs w:val="32"/>
          <w:highlight w:val="yellow"/>
        </w:rPr>
        <w:lastRenderedPageBreak/>
        <w:t xml:space="preserve">similar to the LeNet-5 model </w:t>
      </w:r>
      <w:r w:rsidRPr="006C0125">
        <w:rPr>
          <w:rFonts w:ascii="Times New Roman" w:hAnsi="Times New Roman" w:cs="Times New Roman"/>
          <w:sz w:val="24"/>
          <w:szCs w:val="32"/>
          <w:highlight w:val="yellow"/>
        </w:rPr>
        <w:fldChar w:fldCharType="begin" w:fldLock="1"/>
      </w:r>
      <w:r w:rsidRPr="006C0125">
        <w:rPr>
          <w:rFonts w:ascii="Times New Roman" w:hAnsi="Times New Roman" w:cs="Times New Roman"/>
          <w:sz w:val="24"/>
          <w:szCs w:val="32"/>
          <w:highlight w:val="yellow"/>
        </w:rPr>
        <w:instrText>ADDIN CSL_CITATION {"citationItems":[{"id":"ITEM-1","itemData":{"ISSN":"0018-9219","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IEEE","id":"ITEM-1","issue":"11","issued":{"date-parts":[["1998"]]},"page":"2278-2324","publisher":"Ieee","title":"Gradient-based learning applied to document recognition","type":"article-journal","volume":"86"},"uris":["http://www.mendeley.com/documents/?uuid=d5a008ee-1c6b-4139-89ef-69b37d516521","http://www.mendeley.com/documents/?uuid=5901d9c4-d55c-42bc-8030-d9b97aafac3b"]}],"mendeley":{"formattedCitation":"[15]","plainTextFormattedCitation":"[15]","previouslyFormattedCitation":"[15]"},"properties":{"noteIndex":0},"schema":"https://github.com/citation-style-language/schema/raw/master/csl-citation.json"}</w:instrText>
      </w:r>
      <w:r w:rsidRPr="006C0125">
        <w:rPr>
          <w:rFonts w:ascii="Times New Roman" w:hAnsi="Times New Roman" w:cs="Times New Roman"/>
          <w:sz w:val="24"/>
          <w:szCs w:val="32"/>
          <w:highlight w:val="yellow"/>
        </w:rPr>
        <w:fldChar w:fldCharType="separate"/>
      </w:r>
      <w:r w:rsidRPr="006C0125">
        <w:rPr>
          <w:rFonts w:ascii="Times New Roman" w:hAnsi="Times New Roman" w:cs="Times New Roman"/>
          <w:noProof/>
          <w:sz w:val="24"/>
          <w:szCs w:val="32"/>
          <w:highlight w:val="yellow"/>
        </w:rPr>
        <w:t>[15]</w:t>
      </w:r>
      <w:r w:rsidRPr="006C0125">
        <w:rPr>
          <w:rFonts w:ascii="Times New Roman" w:hAnsi="Times New Roman" w:cs="Times New Roman"/>
          <w:sz w:val="24"/>
          <w:szCs w:val="32"/>
          <w:highlight w:val="yellow"/>
        </w:rPr>
        <w:fldChar w:fldCharType="end"/>
      </w:r>
      <w:r w:rsidRPr="006C0125">
        <w:rPr>
          <w:rFonts w:ascii="Times New Roman" w:hAnsi="Times New Roman" w:cs="Times New Roman"/>
          <w:sz w:val="24"/>
          <w:szCs w:val="32"/>
          <w:highlight w:val="yellow"/>
        </w:rPr>
        <w:t xml:space="preserve">. In </w:t>
      </w:r>
      <w:r w:rsidRPr="006C0125">
        <w:rPr>
          <w:rFonts w:ascii="Times New Roman" w:hAnsi="Times New Roman" w:cs="Times New Roman"/>
          <w:sz w:val="24"/>
          <w:szCs w:val="32"/>
          <w:highlight w:val="yellow"/>
        </w:rPr>
        <w:fldChar w:fldCharType="begin" w:fldLock="1"/>
      </w:r>
      <w:r w:rsidRPr="006C0125">
        <w:rPr>
          <w:rFonts w:ascii="Times New Roman" w:hAnsi="Times New Roman" w:cs="Times New Roman"/>
          <w:sz w:val="24"/>
          <w:szCs w:val="32"/>
          <w:highlight w:val="yellow"/>
        </w:rPr>
        <w:instrText>ADDIN CSL_CITATION {"citationItems":[{"id":"ITEM-1","itemData":{"ISSN":"1877-0509","author":[{"dropping-particle":"","family":"Khan","given":"Tauseef","non-dropping-particle":"","parse-names":false,"suffix":""},{"dropping-particle":"","family":"Mollah","given":"Ayatullah Faruk","non-dropping-particle":"","parse-names":false,"suffix":""}],"container-title":"Procedia Computer Science","id":"ITEM-1","issued":{"date-parts":[["2020"]]},"page":"1889-1900","publisher":"Elsevier","title":"Text non-text classification based on area occupancy of equidistant pixels","type":"article-journal","volume":"167"},"uris":["http://www.mendeley.com/documents/?uuid=a2910a4c-cecc-4a2d-8c31-65a4dbd6b50c","http://www.mendeley.com/documents/?uuid=4e97b1de-b32c-4ce7-910d-bca7cc43ce08"]}],"mendeley":{"formattedCitation":"[14]","plainTextFormattedCitation":"[14]","previouslyFormattedCitation":"[14]"},"properties":{"noteIndex":0},"schema":"https://github.com/citation-style-language/schema/raw/master/csl-citation.json"}</w:instrText>
      </w:r>
      <w:r w:rsidRPr="006C0125">
        <w:rPr>
          <w:rFonts w:ascii="Times New Roman" w:hAnsi="Times New Roman" w:cs="Times New Roman"/>
          <w:sz w:val="24"/>
          <w:szCs w:val="32"/>
          <w:highlight w:val="yellow"/>
        </w:rPr>
        <w:fldChar w:fldCharType="separate"/>
      </w:r>
      <w:r w:rsidRPr="006C0125">
        <w:rPr>
          <w:rFonts w:ascii="Times New Roman" w:hAnsi="Times New Roman" w:cs="Times New Roman"/>
          <w:noProof/>
          <w:sz w:val="24"/>
          <w:szCs w:val="32"/>
          <w:highlight w:val="yellow"/>
        </w:rPr>
        <w:t>[14]</w:t>
      </w:r>
      <w:r w:rsidRPr="006C0125">
        <w:rPr>
          <w:rFonts w:ascii="Times New Roman" w:hAnsi="Times New Roman" w:cs="Times New Roman"/>
          <w:sz w:val="24"/>
          <w:szCs w:val="32"/>
          <w:highlight w:val="yellow"/>
        </w:rPr>
        <w:fldChar w:fldCharType="end"/>
      </w:r>
      <w:r w:rsidRPr="006C0125">
        <w:rPr>
          <w:rFonts w:ascii="Times New Roman" w:hAnsi="Times New Roman" w:cs="Times New Roman"/>
          <w:sz w:val="24"/>
          <w:szCs w:val="32"/>
          <w:highlight w:val="yellow"/>
        </w:rPr>
        <w:t xml:space="preserve">, the authors have designed an area occupancy profile based feature for the said purpose for hand-held camera captured scene and document images. Area occupancy is calculated using the equidistant pixels in distance transform map. In another work, </w:t>
      </w:r>
      <w:r w:rsidRPr="006C0125">
        <w:rPr>
          <w:rFonts w:ascii="Times New Roman" w:hAnsi="Times New Roman" w:cs="Times New Roman"/>
          <w:sz w:val="24"/>
          <w:szCs w:val="24"/>
          <w:highlight w:val="yellow"/>
        </w:rPr>
        <w:t xml:space="preserve">Ghosh et al. </w:t>
      </w:r>
      <w:r w:rsidRPr="006C0125">
        <w:rPr>
          <w:rFonts w:ascii="Times New Roman" w:hAnsi="Times New Roman" w:cs="Times New Roman"/>
          <w:sz w:val="24"/>
          <w:szCs w:val="24"/>
          <w:highlight w:val="yellow"/>
        </w:rPr>
        <w:fldChar w:fldCharType="begin" w:fldLock="1"/>
      </w:r>
      <w:r w:rsidRPr="006C0125">
        <w:rPr>
          <w:rFonts w:ascii="Times New Roman" w:hAnsi="Times New Roman" w:cs="Times New Roman"/>
          <w:sz w:val="24"/>
          <w:szCs w:val="24"/>
          <w:highlight w:val="yellow"/>
        </w:rPr>
        <w:instrText>ADDIN CSL_CITATION {"citationItems":[{"id":"ITEM-1","itemData":{"DOI":"10.3390/jimaging4040057","ISSN":"2313433X","abstract":"Isolating non-text components from the text components present in handwritten document images is an important but less explored research area. Addressing this issue, in this paper, we have presented an empirical study on the applicability of various Local Binary Pattern (LBP) based texture features for this problem. This paper also proposes a minor modification in one of the variants of the LBP operator to achieve better performance in the text/non-text classification problem. The feature descriptors are then evaluated on a database, made up of images from 104 handwritten laboratory copies and class notes of various engineering and science branches, using five well-known classifiers. Classification results reflect the effectiveness of LBP-based feature descriptors in text/non-text separation.","author":[{"dropping-particle":"","family":"Ghosh","given":"Sourav","non-dropping-particle":"","parse-names":false,"suffix":""},{"dropping-particle":"","family":"Lahiri","given":"Dibyadwati","non-dropping-particle":"","parse-names":false,"suffix":""},{"dropping-particle":"","family":"Bhowmik","given":"Showmik","non-dropping-particle":"","parse-names":false,"suffix":""},{"dropping-particle":"","family":"Kavallieratou","given":"Ergina","non-dropping-particle":"","parse-names":false,"suffix":""},{"dropping-particle":"","family":"Sarkar","given":"Ram","non-dropping-particle":"","parse-names":false,"suffix":""}],"container-title":"Journal of Imaging","id":"ITEM-1","issue":"4","issued":{"date-parts":[["2018"]]},"title":"Text/non-text separation from handwritten document images using LBP based features: An empirical study","type":"article-journal","volume":"4"},"uris":["http://www.mendeley.com/documents/?uuid=bb649775-6321-4ce5-86d5-c256804fc974"]}],"mendeley":{"formattedCitation":"[16]","plainTextFormattedCitation":"[16]","previouslyFormattedCitation":"[16]"},"properties":{"noteIndex":0},"schema":"https://github.com/citation-style-language/schema/raw/master/csl-citation.json"}</w:instrText>
      </w:r>
      <w:r w:rsidRPr="006C0125">
        <w:rPr>
          <w:rFonts w:ascii="Times New Roman" w:hAnsi="Times New Roman" w:cs="Times New Roman"/>
          <w:sz w:val="24"/>
          <w:szCs w:val="24"/>
          <w:highlight w:val="yellow"/>
        </w:rPr>
        <w:fldChar w:fldCharType="separate"/>
      </w:r>
      <w:r w:rsidRPr="006C0125">
        <w:rPr>
          <w:rFonts w:ascii="Times New Roman" w:hAnsi="Times New Roman" w:cs="Times New Roman"/>
          <w:noProof/>
          <w:sz w:val="24"/>
          <w:szCs w:val="24"/>
          <w:highlight w:val="yellow"/>
        </w:rPr>
        <w:t>[16]</w:t>
      </w:r>
      <w:r w:rsidRPr="006C0125">
        <w:rPr>
          <w:rFonts w:ascii="Times New Roman" w:hAnsi="Times New Roman" w:cs="Times New Roman"/>
          <w:sz w:val="24"/>
          <w:szCs w:val="24"/>
          <w:highlight w:val="yellow"/>
        </w:rPr>
        <w:fldChar w:fldCharType="end"/>
      </w:r>
      <w:r w:rsidRPr="006C0125">
        <w:rPr>
          <w:rFonts w:ascii="Times New Roman" w:hAnsi="Times New Roman" w:cs="Times New Roman"/>
          <w:sz w:val="24"/>
          <w:szCs w:val="24"/>
          <w:highlight w:val="yellow"/>
        </w:rPr>
        <w:t xml:space="preserve"> have first provided an empirical study on different variants of local binary pattern (LBP) based texture features like basic LBP, improved LBP (IBLP) and rotation invariant LBP (RILBP) and then designed robust uniform LBP (RULBP) for text non-text classification. In their work, they have shown that RULBP outperforms the other existing LBP variants with the help of five different classical classifiers namely, MLP, Naïve Bayes (NB), sequential minimal optimization (SMO), </w:t>
      </w:r>
      <w:r w:rsidRPr="006C0125">
        <w:rPr>
          <w:rFonts w:ascii="Times New Roman" w:hAnsi="Times New Roman" w:cs="Times New Roman"/>
          <w:sz w:val="24"/>
          <w:szCs w:val="32"/>
          <w:highlight w:val="yellow"/>
        </w:rPr>
        <w:t>K-nearest neighbors (k-NN) and random forest (RF).</w:t>
      </w:r>
    </w:p>
    <w:p w14:paraId="459F93D2" w14:textId="62DD4864" w:rsidR="0091036D" w:rsidRPr="006C0125" w:rsidRDefault="0091036D" w:rsidP="0091036D">
      <w:pPr>
        <w:spacing w:line="360" w:lineRule="auto"/>
        <w:jc w:val="both"/>
        <w:rPr>
          <w:rFonts w:ascii="Times New Roman" w:hAnsi="Times New Roman" w:cs="Times New Roman"/>
          <w:sz w:val="24"/>
          <w:szCs w:val="24"/>
          <w:highlight w:val="yellow"/>
        </w:rPr>
      </w:pPr>
      <w:r w:rsidRPr="006C0125">
        <w:rPr>
          <w:rFonts w:ascii="Times New Roman" w:hAnsi="Times New Roman" w:cs="Times New Roman"/>
          <w:sz w:val="24"/>
          <w:szCs w:val="24"/>
          <w:highlight w:val="yellow"/>
        </w:rPr>
        <w:t xml:space="preserve">CC based classification, however, fails in cases where the components are faded out or broken due to poor document quality. Hence, for such documents, few researchers have considered pixel based technique. In this context, Garz et al. </w:t>
      </w:r>
      <w:r w:rsidRPr="006C0125">
        <w:rPr>
          <w:rFonts w:ascii="Times New Roman" w:hAnsi="Times New Roman" w:cs="Times New Roman"/>
          <w:sz w:val="24"/>
          <w:szCs w:val="24"/>
          <w:highlight w:val="yellow"/>
        </w:rPr>
        <w:fldChar w:fldCharType="begin" w:fldLock="1"/>
      </w:r>
      <w:r w:rsidRPr="006C0125">
        <w:rPr>
          <w:rFonts w:ascii="Times New Roman" w:hAnsi="Times New Roman" w:cs="Times New Roman"/>
          <w:sz w:val="24"/>
          <w:szCs w:val="24"/>
          <w:highlight w:val="yellow"/>
        </w:rPr>
        <w:instrText>ADDIN CSL_CITATION {"citationItems":[{"id":"ITEM-1","itemData":{"ISBN":"2076-1465","author":[{"dropping-particle":"","family":"Garz","given":"Angelika","non-dropping-particle":"","parse-names":false,"suffix":""},{"dropping-particle":"","family":"Sablatnig","given":"Robert","non-dropping-particle":"","parse-names":false,"suffix":""},{"dropping-particle":"","family":"Diem","given":"Markus","non-dropping-particle":"","parse-names":false,"suffix":""}],"container-title":"2011 19th European Signal Processing Conference","id":"ITEM-1","issued":{"date-parts":[["2011"]]},"page":"1259-1263","publisher":"IEEE","title":"Using local features for efficient layout analysis of ancient manuscripts","type":"paper-conference"},"uris":["http://www.mendeley.com/documents/?uuid=fd11c27d-91c1-4acf-86df-ad0bae38e6ea","http://www.mendeley.com/documents/?uuid=fccc859e-95e4-4211-876a-23f1a8aa68e6","http://www.mendeley.com/documents/?uuid=50c15d72-e957-463a-ba2b-1d72805f7f04"]}],"mendeley":{"formattedCitation":"[17]","plainTextFormattedCitation":"[17]","previouslyFormattedCitation":"[17]"},"properties":{"noteIndex":0},"schema":"https://github.com/citation-style-language/schema/raw/master/csl-citation.json"}</w:instrText>
      </w:r>
      <w:r w:rsidRPr="006C0125">
        <w:rPr>
          <w:rFonts w:ascii="Times New Roman" w:hAnsi="Times New Roman" w:cs="Times New Roman"/>
          <w:sz w:val="24"/>
          <w:szCs w:val="24"/>
          <w:highlight w:val="yellow"/>
        </w:rPr>
        <w:fldChar w:fldCharType="separate"/>
      </w:r>
      <w:r w:rsidRPr="006C0125">
        <w:rPr>
          <w:rFonts w:ascii="Times New Roman" w:hAnsi="Times New Roman" w:cs="Times New Roman"/>
          <w:noProof/>
          <w:sz w:val="24"/>
          <w:szCs w:val="24"/>
          <w:highlight w:val="yellow"/>
        </w:rPr>
        <w:t>[17]</w:t>
      </w:r>
      <w:r w:rsidRPr="006C0125">
        <w:rPr>
          <w:rFonts w:ascii="Times New Roman" w:hAnsi="Times New Roman" w:cs="Times New Roman"/>
          <w:sz w:val="24"/>
          <w:szCs w:val="24"/>
          <w:highlight w:val="yellow"/>
        </w:rPr>
        <w:fldChar w:fldCharType="end"/>
      </w:r>
      <w:r w:rsidRPr="006C0125">
        <w:rPr>
          <w:rFonts w:ascii="Times New Roman" w:hAnsi="Times New Roman" w:cs="Times New Roman"/>
          <w:sz w:val="24"/>
          <w:szCs w:val="24"/>
          <w:highlight w:val="yellow"/>
        </w:rPr>
        <w:t xml:space="preserve"> have used scale invariant feature transform (SIFT) and Difference of Gaussian (DoG) based features to perform text non-text classification. In another work, </w:t>
      </w:r>
      <w:r w:rsidRPr="006C0125">
        <w:rPr>
          <w:rFonts w:ascii="Times New Roman" w:hAnsi="Times New Roman" w:cs="Times New Roman"/>
          <w:sz w:val="24"/>
          <w:szCs w:val="32"/>
          <w:highlight w:val="yellow"/>
        </w:rPr>
        <w:t xml:space="preserve">Gobbi et al. </w:t>
      </w:r>
      <w:r w:rsidRPr="006C0125">
        <w:rPr>
          <w:rFonts w:ascii="Times New Roman" w:hAnsi="Times New Roman" w:cs="Times New Roman"/>
          <w:sz w:val="24"/>
          <w:szCs w:val="32"/>
          <w:highlight w:val="yellow"/>
        </w:rPr>
        <w:fldChar w:fldCharType="begin" w:fldLock="1"/>
      </w:r>
      <w:r w:rsidRPr="006C0125">
        <w:rPr>
          <w:rFonts w:ascii="Times New Roman" w:hAnsi="Times New Roman" w:cs="Times New Roman"/>
          <w:sz w:val="24"/>
          <w:szCs w:val="32"/>
          <w:highlight w:val="yellow"/>
        </w:rPr>
        <w:instrText>ADDIN CSL_CITATION {"citationItems":[{"id":"ITEM-1","itemData":{"author":[{"dropping-particle":"","family":"Gobbi","given":"Stefano","non-dropping-particle":"","parse-names":false,"suffix":""},{"dropping-particle":"","family":"Ciolli","given":"Marco","non-dropping-particle":"","parse-names":false,"suffix":""},{"dropping-particle":"","family":"Porta","given":"Nicola","non-dropping-particle":"La","parse-names":false,"suffix":""},{"dropping-particle":"","family":"Rocchini","given":"Duccio","non-dropping-particle":"","parse-names":false,"suffix":""},{"dropping-particle":"","family":"Tattoni","given":"Clara","non-dropping-particle":"","parse-names":false,"suffix":""},{"dropping-particle":"","family":"Zatelli","given":"Paolo","non-dropping-particle":"","parse-names":false,"suffix":""}],"container-title":"ISPRS International Journal of Geo-Information","id":"ITEM-1","issue":"10","issued":{"date-parts":[["2019"]]},"page":"455","publisher":"Multidisciplinary Digital Publishing Institute","title":"New Tools for the Classification and Filtering of Historical Maps","type":"article-journal","volume":"8"},"uris":["http://www.mendeley.com/documents/?uuid=30561ed6-8c33-4dc7-b0e5-81bed8ebc9d2","http://www.mendeley.com/documents/?uuid=8dc715cb-2e45-4d0b-b3ab-3e2fde9cf01e"]}],"mendeley":{"formattedCitation":"[18]","plainTextFormattedCitation":"[18]","previouslyFormattedCitation":"[18]"},"properties":{"noteIndex":0},"schema":"https://github.com/citation-style-language/schema/raw/master/csl-citation.json"}</w:instrText>
      </w:r>
      <w:r w:rsidRPr="006C0125">
        <w:rPr>
          <w:rFonts w:ascii="Times New Roman" w:hAnsi="Times New Roman" w:cs="Times New Roman"/>
          <w:sz w:val="24"/>
          <w:szCs w:val="32"/>
          <w:highlight w:val="yellow"/>
        </w:rPr>
        <w:fldChar w:fldCharType="separate"/>
      </w:r>
      <w:r w:rsidRPr="006C0125">
        <w:rPr>
          <w:rFonts w:ascii="Times New Roman" w:hAnsi="Times New Roman" w:cs="Times New Roman"/>
          <w:noProof/>
          <w:sz w:val="24"/>
          <w:szCs w:val="32"/>
          <w:highlight w:val="yellow"/>
        </w:rPr>
        <w:t>[18]</w:t>
      </w:r>
      <w:r w:rsidRPr="006C0125">
        <w:rPr>
          <w:rFonts w:ascii="Times New Roman" w:hAnsi="Times New Roman" w:cs="Times New Roman"/>
          <w:sz w:val="24"/>
          <w:szCs w:val="32"/>
          <w:highlight w:val="yellow"/>
        </w:rPr>
        <w:fldChar w:fldCharType="end"/>
      </w:r>
      <w:r w:rsidRPr="006C0125">
        <w:rPr>
          <w:rFonts w:ascii="Times New Roman" w:hAnsi="Times New Roman" w:cs="Times New Roman"/>
          <w:sz w:val="24"/>
          <w:szCs w:val="32"/>
          <w:highlight w:val="yellow"/>
        </w:rPr>
        <w:t xml:space="preserve"> have proposed a pixel level text non-text classification technique for old map images. In their work, they have used three features dubbed as fractal dimension, square ratio and circle ratio and, a majority voting based classification. k-NN, NB, support vector machine (SVM), MLP and decision tree (DT) classifiers are used for majority voting. Also, Kosaraju et al. </w:t>
      </w:r>
      <w:r w:rsidRPr="006C0125">
        <w:rPr>
          <w:rFonts w:ascii="Times New Roman" w:hAnsi="Times New Roman" w:cs="Times New Roman"/>
          <w:sz w:val="24"/>
          <w:szCs w:val="32"/>
          <w:highlight w:val="yellow"/>
        </w:rPr>
        <w:fldChar w:fldCharType="begin" w:fldLock="1"/>
      </w:r>
      <w:r w:rsidRPr="006C0125">
        <w:rPr>
          <w:rFonts w:ascii="Times New Roman" w:hAnsi="Times New Roman" w:cs="Times New Roman"/>
          <w:sz w:val="24"/>
          <w:szCs w:val="32"/>
          <w:highlight w:val="yellow"/>
        </w:rPr>
        <w:instrText>ADDIN CSL_CITATION {"citationItems":[{"id":"ITEM-1","itemData":{"ISBN":"172813014X","author":[{"dropping-particle":"","family":"Kosaraju","given":"Sai Chandra","non-dropping-particle":"","parse-names":false,"suffix":""},{"dropping-particle":"","family":"Masum","given":"Mohammed","non-dropping-particle":"","parse-names":false,"suffix":""},{"dropping-particle":"","family":"Tsaku","given":"Nelson Zange","non-dropping-particle":"","parse-names":false,"suffix":""},{"dropping-particle":"","family":"Patel","given":"Pritesh","non-dropping-particle":"","parse-names":false,"suffix":""},{"dropping-particle":"","family":"Bayramoglu","given":"Tanju","non-dropping-particle":"","parse-names":false,"suffix":""},{"dropping-particle":"","family":"Modgil","given":"Girish","non-dropping-particle":"","parse-names":false,"suffix":""},{"dropping-particle":"","family":"Kang","given":"Mingon","non-dropping-particle":"","parse-names":false,"suffix":""}],"container-title":"2019 International Conference on Document Analysis and Recognition (ICDAR)","id":"ITEM-1","issued":{"date-parts":[["2019"]]},"page":"1029-1034","publisher":"IEEE","title":"DoT-Net: Document Layout Classification Using Texture-Based CNN","type":"paper-conference"},"uris":["http://www.mendeley.com/documents/?uuid=e96e2ae1-8c6b-4024-8735-504a19a9fb54","http://www.mendeley.com/documents/?uuid=4e725e3a-ecb7-488b-8f2f-f2d117b32d5c"]}],"mendeley":{"formattedCitation":"[19]","plainTextFormattedCitation":"[19]","previouslyFormattedCitation":"[19]"},"properties":{"noteIndex":0},"schema":"https://github.com/citation-style-language/schema/raw/master/csl-citation.json"}</w:instrText>
      </w:r>
      <w:r w:rsidRPr="006C0125">
        <w:rPr>
          <w:rFonts w:ascii="Times New Roman" w:hAnsi="Times New Roman" w:cs="Times New Roman"/>
          <w:sz w:val="24"/>
          <w:szCs w:val="32"/>
          <w:highlight w:val="yellow"/>
        </w:rPr>
        <w:fldChar w:fldCharType="separate"/>
      </w:r>
      <w:r w:rsidRPr="006C0125">
        <w:rPr>
          <w:rFonts w:ascii="Times New Roman" w:hAnsi="Times New Roman" w:cs="Times New Roman"/>
          <w:noProof/>
          <w:sz w:val="24"/>
          <w:szCs w:val="32"/>
          <w:highlight w:val="yellow"/>
        </w:rPr>
        <w:t>[19]</w:t>
      </w:r>
      <w:r w:rsidRPr="006C0125">
        <w:rPr>
          <w:rFonts w:ascii="Times New Roman" w:hAnsi="Times New Roman" w:cs="Times New Roman"/>
          <w:sz w:val="24"/>
          <w:szCs w:val="32"/>
          <w:highlight w:val="yellow"/>
        </w:rPr>
        <w:fldChar w:fldCharType="end"/>
      </w:r>
      <w:r w:rsidRPr="006C0125">
        <w:rPr>
          <w:rFonts w:ascii="Times New Roman" w:hAnsi="Times New Roman" w:cs="Times New Roman"/>
          <w:sz w:val="24"/>
          <w:szCs w:val="32"/>
          <w:highlight w:val="yellow"/>
        </w:rPr>
        <w:t xml:space="preserve"> have designed a layout analysis method for complex document images. In their work, they have designed a CNN model that extracts texture based features for classifying pixels as either text or non-text. </w:t>
      </w:r>
      <w:r w:rsidRPr="006C0125">
        <w:rPr>
          <w:rFonts w:ascii="Times New Roman" w:hAnsi="Times New Roman" w:cs="Times New Roman"/>
          <w:sz w:val="24"/>
          <w:szCs w:val="24"/>
          <w:highlight w:val="yellow"/>
        </w:rPr>
        <w:t xml:space="preserve">However, the drawback of these methods is the time required for processing. A more detailed study for text and non-text classification can be found in the survey paper by Bhowmik et al. </w:t>
      </w:r>
      <w:r w:rsidRPr="006C0125">
        <w:rPr>
          <w:rFonts w:ascii="Times New Roman" w:hAnsi="Times New Roman" w:cs="Times New Roman"/>
          <w:sz w:val="24"/>
          <w:szCs w:val="24"/>
          <w:highlight w:val="yellow"/>
        </w:rPr>
        <w:fldChar w:fldCharType="begin" w:fldLock="1"/>
      </w:r>
      <w:r w:rsidRPr="006C0125">
        <w:rPr>
          <w:rFonts w:ascii="Times New Roman" w:hAnsi="Times New Roman" w:cs="Times New Roman"/>
          <w:sz w:val="24"/>
          <w:szCs w:val="24"/>
          <w:highlight w:val="yellow"/>
        </w:rPr>
        <w:instrText>ADDIN CSL_CITATION {"citationItems":[{"id":"ITEM-1","itemData":{"DOI":"10.1007/s10032-018-0296-z","ISSN":"14332825","abstract":"Separation of text and non-text is an essential processing step for any document analysis system. Therefore, it is important to have a clear understanding of the state-of-the-art of text/non-text separation in order to facilitate the development of efficient document processing systems. This paper first summarizes the technical challenges of performing text/non-text separation. It then categorizes offline document images into different classes according to the nature of the challenges one faces, in an attempt to provide insight into various techniques presented in the literature. The pros and cons of various techniques are explained wherever possible. Along with the evaluation protocols, benchmark databases, this paper also presents a performance comparison of different methods. Finally, this article highlights the future research challenges and directions in this domain.","author":[{"dropping-particle":"","family":"Bhowmik","given":"Showmik","non-dropping-particle":"","parse-names":false,"suffix":""},{"dropping-particle":"","family":"Sarkar","given":"Ram","non-dropping-particle":"","parse-names":false,"suffix":""},{"dropping-particle":"","family":"Nasipuri","given":"Mita","non-dropping-particle":"","parse-names":false,"suffix":""},{"dropping-particle":"","family":"Doermann","given":"David","non-dropping-particle":"","parse-names":false,"suffix":""}],"container-title":"International Journal on Document Analysis and Recognition","id":"ITEM-1","issue":"1-2","issued":{"date-parts":[["2018","6"]]},"publisher":"Springer Verlag","title":"Text and non-text separation in offline document images: a survey","type":"article-journal","volume":"21"},"uris":["http://www.mendeley.com/documents/?uuid=f071d63f-b6f2-4628-90f8-22eff11f8d7d"]}],"mendeley":{"formattedCitation":"[20]","plainTextFormattedCitation":"[20]","previouslyFormattedCitation":"[20]"},"properties":{"noteIndex":0},"schema":"https://github.com/citation-style-language/schema/raw/master/csl-citation.json"}</w:instrText>
      </w:r>
      <w:r w:rsidRPr="006C0125">
        <w:rPr>
          <w:rFonts w:ascii="Times New Roman" w:hAnsi="Times New Roman" w:cs="Times New Roman"/>
          <w:sz w:val="24"/>
          <w:szCs w:val="24"/>
          <w:highlight w:val="yellow"/>
        </w:rPr>
        <w:fldChar w:fldCharType="separate"/>
      </w:r>
      <w:r w:rsidRPr="006C0125">
        <w:rPr>
          <w:rFonts w:ascii="Times New Roman" w:hAnsi="Times New Roman" w:cs="Times New Roman"/>
          <w:noProof/>
          <w:sz w:val="24"/>
          <w:szCs w:val="24"/>
          <w:highlight w:val="yellow"/>
        </w:rPr>
        <w:t>[20]</w:t>
      </w:r>
      <w:r w:rsidRPr="006C0125">
        <w:rPr>
          <w:rFonts w:ascii="Times New Roman" w:hAnsi="Times New Roman" w:cs="Times New Roman"/>
          <w:sz w:val="24"/>
          <w:szCs w:val="24"/>
          <w:highlight w:val="yellow"/>
        </w:rPr>
        <w:fldChar w:fldCharType="end"/>
      </w:r>
      <w:r w:rsidRPr="006C0125">
        <w:rPr>
          <w:rFonts w:ascii="Times New Roman" w:hAnsi="Times New Roman" w:cs="Times New Roman"/>
          <w:sz w:val="24"/>
          <w:szCs w:val="24"/>
          <w:highlight w:val="yellow"/>
        </w:rPr>
        <w:t xml:space="preserve">. A brief summary of all the described methods is presented in Table 1. The table contains the features and classifiers used in each work along with their individual pros and cons. </w:t>
      </w:r>
    </w:p>
    <w:p w14:paraId="15F6C3D9" w14:textId="77777777" w:rsidR="0091036D" w:rsidRPr="006C0125" w:rsidRDefault="0091036D" w:rsidP="0091036D">
      <w:pPr>
        <w:spacing w:line="360" w:lineRule="auto"/>
        <w:jc w:val="both"/>
        <w:rPr>
          <w:rFonts w:ascii="Times New Roman" w:hAnsi="Times New Roman" w:cs="Times New Roman"/>
          <w:sz w:val="24"/>
          <w:szCs w:val="24"/>
          <w:highlight w:val="yellow"/>
        </w:rPr>
      </w:pPr>
      <w:r w:rsidRPr="006C0125">
        <w:rPr>
          <w:rFonts w:ascii="Times New Roman" w:hAnsi="Times New Roman" w:cs="Times New Roman"/>
          <w:sz w:val="24"/>
          <w:szCs w:val="24"/>
          <w:highlight w:val="yellow"/>
        </w:rPr>
        <w:t xml:space="preserve">Table 1. </w:t>
      </w:r>
      <w:r w:rsidRPr="006C0125">
        <w:rPr>
          <w:rFonts w:ascii="Times New Roman" w:hAnsi="Times New Roman" w:cs="Times New Roman"/>
          <w:highlight w:val="yellow"/>
        </w:rPr>
        <w:t>Overview of the state-of-the-art methods for text and non-text separation</w:t>
      </w:r>
    </w:p>
    <w:tbl>
      <w:tblPr>
        <w:tblStyle w:val="TableGrid"/>
        <w:tblW w:w="9428" w:type="dxa"/>
        <w:jc w:val="center"/>
        <w:tblLook w:val="04A0" w:firstRow="1" w:lastRow="0" w:firstColumn="1" w:lastColumn="0" w:noHBand="0" w:noVBand="1"/>
      </w:tblPr>
      <w:tblGrid>
        <w:gridCol w:w="1790"/>
        <w:gridCol w:w="3389"/>
        <w:gridCol w:w="4249"/>
      </w:tblGrid>
      <w:tr w:rsidR="0091036D" w:rsidRPr="006C0125" w14:paraId="53B60768" w14:textId="77777777" w:rsidTr="002B6C18">
        <w:trPr>
          <w:trHeight w:val="492"/>
          <w:jc w:val="center"/>
        </w:trPr>
        <w:tc>
          <w:tcPr>
            <w:tcW w:w="1790" w:type="dxa"/>
            <w:vAlign w:val="center"/>
          </w:tcPr>
          <w:p w14:paraId="36C4062B" w14:textId="77777777" w:rsidR="0091036D" w:rsidRPr="006C0125" w:rsidRDefault="0091036D" w:rsidP="002B6C18">
            <w:pPr>
              <w:jc w:val="both"/>
              <w:rPr>
                <w:rFonts w:ascii="Times New Roman" w:hAnsi="Times New Roman" w:cs="Times New Roman"/>
                <w:b/>
                <w:sz w:val="24"/>
                <w:szCs w:val="24"/>
                <w:highlight w:val="yellow"/>
              </w:rPr>
            </w:pPr>
            <w:r w:rsidRPr="006C0125">
              <w:rPr>
                <w:rFonts w:ascii="Times New Roman" w:hAnsi="Times New Roman" w:cs="Times New Roman"/>
                <w:b/>
                <w:sz w:val="24"/>
                <w:szCs w:val="24"/>
                <w:highlight w:val="yellow"/>
              </w:rPr>
              <w:t>Method</w:t>
            </w:r>
          </w:p>
        </w:tc>
        <w:tc>
          <w:tcPr>
            <w:tcW w:w="3389" w:type="dxa"/>
            <w:vAlign w:val="center"/>
          </w:tcPr>
          <w:p w14:paraId="192D6B27" w14:textId="77777777" w:rsidR="0091036D" w:rsidRPr="006C0125" w:rsidRDefault="0091036D" w:rsidP="002B6C18">
            <w:pPr>
              <w:jc w:val="both"/>
              <w:rPr>
                <w:rFonts w:ascii="Times New Roman" w:hAnsi="Times New Roman" w:cs="Times New Roman"/>
                <w:b/>
                <w:sz w:val="24"/>
                <w:szCs w:val="24"/>
                <w:highlight w:val="yellow"/>
              </w:rPr>
            </w:pPr>
            <w:r w:rsidRPr="006C0125">
              <w:rPr>
                <w:rFonts w:ascii="Times New Roman" w:hAnsi="Times New Roman" w:cs="Times New Roman"/>
                <w:b/>
                <w:sz w:val="24"/>
                <w:szCs w:val="24"/>
                <w:highlight w:val="yellow"/>
              </w:rPr>
              <w:t>Features and Classifier</w:t>
            </w:r>
          </w:p>
        </w:tc>
        <w:tc>
          <w:tcPr>
            <w:tcW w:w="4249" w:type="dxa"/>
            <w:vAlign w:val="center"/>
          </w:tcPr>
          <w:p w14:paraId="7E746E3D" w14:textId="77777777" w:rsidR="0091036D" w:rsidRPr="006C0125" w:rsidRDefault="0091036D" w:rsidP="002B6C18">
            <w:pPr>
              <w:jc w:val="both"/>
              <w:rPr>
                <w:rFonts w:ascii="Times New Roman" w:hAnsi="Times New Roman" w:cs="Times New Roman"/>
                <w:b/>
                <w:sz w:val="24"/>
                <w:szCs w:val="24"/>
                <w:highlight w:val="yellow"/>
              </w:rPr>
            </w:pPr>
            <w:r w:rsidRPr="006C0125">
              <w:rPr>
                <w:rFonts w:ascii="Times New Roman" w:hAnsi="Times New Roman" w:cs="Times New Roman"/>
                <w:b/>
                <w:sz w:val="24"/>
                <w:szCs w:val="24"/>
                <w:highlight w:val="yellow"/>
              </w:rPr>
              <w:t>Remark</w:t>
            </w:r>
          </w:p>
        </w:tc>
      </w:tr>
      <w:tr w:rsidR="0091036D" w:rsidRPr="006C0125" w14:paraId="0218024D" w14:textId="77777777" w:rsidTr="002B6C18">
        <w:trPr>
          <w:trHeight w:val="492"/>
          <w:jc w:val="center"/>
        </w:trPr>
        <w:tc>
          <w:tcPr>
            <w:tcW w:w="9428" w:type="dxa"/>
            <w:gridSpan w:val="3"/>
            <w:vAlign w:val="center"/>
          </w:tcPr>
          <w:p w14:paraId="0946F454" w14:textId="77777777" w:rsidR="0091036D" w:rsidRPr="006C0125" w:rsidRDefault="0091036D" w:rsidP="002B6C18">
            <w:pPr>
              <w:jc w:val="both"/>
              <w:rPr>
                <w:rFonts w:ascii="Times New Roman" w:hAnsi="Times New Roman" w:cs="Times New Roman"/>
                <w:i/>
                <w:sz w:val="24"/>
                <w:szCs w:val="24"/>
                <w:highlight w:val="yellow"/>
              </w:rPr>
            </w:pPr>
            <w:r w:rsidRPr="006C0125">
              <w:rPr>
                <w:rFonts w:ascii="Times New Roman" w:hAnsi="Times New Roman" w:cs="Times New Roman"/>
                <w:i/>
                <w:sz w:val="24"/>
                <w:szCs w:val="24"/>
                <w:highlight w:val="yellow"/>
              </w:rPr>
              <w:t>Region Based Classification</w:t>
            </w:r>
          </w:p>
        </w:tc>
      </w:tr>
      <w:tr w:rsidR="0091036D" w:rsidRPr="006C0125" w14:paraId="54938390" w14:textId="77777777" w:rsidTr="002B6C18">
        <w:trPr>
          <w:trHeight w:val="492"/>
          <w:jc w:val="center"/>
        </w:trPr>
        <w:tc>
          <w:tcPr>
            <w:tcW w:w="1790" w:type="dxa"/>
            <w:vAlign w:val="center"/>
          </w:tcPr>
          <w:p w14:paraId="6E1CF7E5" w14:textId="036D3100" w:rsidR="0091036D" w:rsidRPr="006C0125" w:rsidRDefault="0091036D" w:rsidP="002B6C18">
            <w:pPr>
              <w:jc w:val="both"/>
              <w:rPr>
                <w:rFonts w:ascii="Times New Roman" w:hAnsi="Times New Roman" w:cs="Times New Roman"/>
                <w:sz w:val="24"/>
                <w:szCs w:val="24"/>
                <w:highlight w:val="yellow"/>
              </w:rPr>
            </w:pPr>
            <w:r w:rsidRPr="006C0125">
              <w:rPr>
                <w:rFonts w:ascii="Times New Roman" w:hAnsi="Times New Roman" w:cs="Times New Roman"/>
                <w:sz w:val="24"/>
                <w:szCs w:val="24"/>
                <w:highlight w:val="yellow"/>
              </w:rPr>
              <w:t xml:space="preserve">Oyedotun and Khashman </w:t>
            </w:r>
            <w:r w:rsidRPr="006C0125">
              <w:rPr>
                <w:rFonts w:ascii="Times New Roman" w:hAnsi="Times New Roman" w:cs="Times New Roman"/>
                <w:sz w:val="24"/>
                <w:szCs w:val="24"/>
                <w:highlight w:val="yellow"/>
              </w:rPr>
              <w:fldChar w:fldCharType="begin" w:fldLock="1"/>
            </w:r>
            <w:r w:rsidRPr="006C0125">
              <w:rPr>
                <w:rFonts w:ascii="Times New Roman" w:hAnsi="Times New Roman" w:cs="Times New Roman"/>
                <w:sz w:val="24"/>
                <w:szCs w:val="24"/>
                <w:highlight w:val="yellow"/>
              </w:rPr>
              <w:instrText>ADDIN CSL_CITATION {"citationItems":[{"id":"ITEM-1","itemData":{"DOI":"10.1007/s10489-015-0753-z","ISSN":"15737497","abstract":"Document Segmentation is a process that aims to filter documents while identifying certain regions of interest. Generally, the regions of interest include texts, graphics (image occupied regions) and the background. This paper presents a novel top-bottom approach to perform document segmentation using texture features that are extracted from the specified/selected documents. A mask of suitable size is used to summarize textural features, and statistical parameters are captured as blocks in document images. Four textural features that are extracted from masks using the gray level co-occurrence matrix (glcm) include entropy, contrast, energy and homogeneity. Furthermore, two statistical parameters extracted from corresponding masks are the modal and median pixel values. The extracted attributes allow the classification of each mask or block as text, graphics, and background. A feedforward network is trained on the 6 extracted attributes, using documents obtained from a public database ; an error rate of 15.77 % is achieved. Furthermore, it is shown that this novel approach produces promising performance in segmenting documents and is expected to be significantly efficient for content-based information retrieval systems. Detection of duplicate documents within large databases is another potential area of application.","author":[{"dropping-particle":"","family":"Oyedotun","given":"Oyebade K.","non-dropping-particle":"","parse-names":false,"suffix":""},{"dropping-particle":"","family":"Khashman","given":"Adnan","non-dropping-particle":"","parse-names":false,"suffix":""}],"container-title":"Applied Intelligence","id":"ITEM-1","issue":"1","issued":{"date-parts":[["2016","7"]]},"page":"198-212","publisher":"Springer New York LLC","title":"Document segmentation using textural features summarization and feedforward neural network","type":"article-journal","volume":"45"},"uris":["http://www.mendeley.com/documents/?uuid=e7343b7d-7ffe-4f6b-b5f9-142a46cb066e"]}],"mendeley":{"formattedCitation":"[6]","plainTextFormattedCitation":"[6]","previouslyFormattedCitation":"[6]"},"properties":{"noteIndex":0},"schema":"https://github.com/citation-style-language/schema/raw/master/csl-citation.json"}</w:instrText>
            </w:r>
            <w:r w:rsidRPr="006C0125">
              <w:rPr>
                <w:rFonts w:ascii="Times New Roman" w:hAnsi="Times New Roman" w:cs="Times New Roman"/>
                <w:sz w:val="24"/>
                <w:szCs w:val="24"/>
                <w:highlight w:val="yellow"/>
              </w:rPr>
              <w:fldChar w:fldCharType="separate"/>
            </w:r>
            <w:r w:rsidRPr="006C0125">
              <w:rPr>
                <w:rFonts w:ascii="Times New Roman" w:hAnsi="Times New Roman" w:cs="Times New Roman"/>
                <w:noProof/>
                <w:sz w:val="24"/>
                <w:szCs w:val="24"/>
                <w:highlight w:val="yellow"/>
              </w:rPr>
              <w:t>[6]</w:t>
            </w:r>
            <w:r w:rsidRPr="006C0125">
              <w:rPr>
                <w:rFonts w:ascii="Times New Roman" w:hAnsi="Times New Roman" w:cs="Times New Roman"/>
                <w:sz w:val="24"/>
                <w:szCs w:val="24"/>
                <w:highlight w:val="yellow"/>
              </w:rPr>
              <w:fldChar w:fldCharType="end"/>
            </w:r>
          </w:p>
        </w:tc>
        <w:tc>
          <w:tcPr>
            <w:tcW w:w="3389" w:type="dxa"/>
            <w:vAlign w:val="center"/>
          </w:tcPr>
          <w:p w14:paraId="685F07AC" w14:textId="77777777" w:rsidR="0091036D" w:rsidRPr="006C0125" w:rsidRDefault="0091036D" w:rsidP="002B6C18">
            <w:pPr>
              <w:jc w:val="both"/>
              <w:rPr>
                <w:rFonts w:ascii="Times New Roman" w:hAnsi="Times New Roman" w:cs="Times New Roman"/>
                <w:sz w:val="24"/>
                <w:szCs w:val="24"/>
                <w:highlight w:val="yellow"/>
              </w:rPr>
            </w:pPr>
            <w:r w:rsidRPr="006C0125">
              <w:rPr>
                <w:rFonts w:ascii="Times New Roman" w:hAnsi="Times New Roman" w:cs="Times New Roman"/>
                <w:b/>
                <w:sz w:val="24"/>
                <w:szCs w:val="24"/>
                <w:highlight w:val="yellow"/>
              </w:rPr>
              <w:t>Feature</w:t>
            </w:r>
            <w:r w:rsidRPr="006C0125">
              <w:rPr>
                <w:rFonts w:ascii="Times New Roman" w:hAnsi="Times New Roman" w:cs="Times New Roman"/>
                <w:sz w:val="24"/>
                <w:szCs w:val="24"/>
                <w:highlight w:val="yellow"/>
              </w:rPr>
              <w:t xml:space="preserve">: First-order statistical features, namely median and modal pixel intensity values and grey level co-occurrence matrix (GLCM) based second order </w:t>
            </w:r>
            <w:r w:rsidRPr="006C0125">
              <w:rPr>
                <w:rFonts w:ascii="Times New Roman" w:hAnsi="Times New Roman" w:cs="Times New Roman"/>
                <w:sz w:val="24"/>
                <w:szCs w:val="24"/>
                <w:highlight w:val="yellow"/>
              </w:rPr>
              <w:lastRenderedPageBreak/>
              <w:t>statistical features like entropy, contrast, energy and homogeneity.</w:t>
            </w:r>
          </w:p>
          <w:p w14:paraId="20B64F97" w14:textId="77777777" w:rsidR="0091036D" w:rsidRPr="006C0125" w:rsidRDefault="0091036D" w:rsidP="002B6C18">
            <w:pPr>
              <w:jc w:val="both"/>
              <w:rPr>
                <w:rFonts w:ascii="Times New Roman" w:hAnsi="Times New Roman" w:cs="Times New Roman"/>
                <w:sz w:val="24"/>
                <w:szCs w:val="24"/>
                <w:highlight w:val="yellow"/>
              </w:rPr>
            </w:pPr>
          </w:p>
          <w:p w14:paraId="0D18223C" w14:textId="77777777" w:rsidR="0091036D" w:rsidRPr="006C0125" w:rsidRDefault="0091036D" w:rsidP="002B6C18">
            <w:pPr>
              <w:jc w:val="both"/>
              <w:rPr>
                <w:rFonts w:ascii="Times New Roman" w:hAnsi="Times New Roman" w:cs="Times New Roman"/>
                <w:sz w:val="24"/>
                <w:szCs w:val="24"/>
                <w:highlight w:val="yellow"/>
              </w:rPr>
            </w:pPr>
            <w:r w:rsidRPr="006C0125">
              <w:rPr>
                <w:rFonts w:ascii="Times New Roman" w:hAnsi="Times New Roman" w:cs="Times New Roman"/>
                <w:b/>
                <w:sz w:val="24"/>
                <w:szCs w:val="24"/>
                <w:highlight w:val="yellow"/>
              </w:rPr>
              <w:t>Classifier</w:t>
            </w:r>
            <w:r w:rsidRPr="006C0125">
              <w:rPr>
                <w:rFonts w:ascii="Times New Roman" w:hAnsi="Times New Roman" w:cs="Times New Roman"/>
                <w:sz w:val="24"/>
                <w:szCs w:val="24"/>
                <w:highlight w:val="yellow"/>
              </w:rPr>
              <w:t>: Feed forward neural network (NN).</w:t>
            </w:r>
          </w:p>
        </w:tc>
        <w:tc>
          <w:tcPr>
            <w:tcW w:w="4249" w:type="dxa"/>
            <w:vAlign w:val="center"/>
          </w:tcPr>
          <w:p w14:paraId="71E60B1F" w14:textId="77777777" w:rsidR="0091036D" w:rsidRPr="006C0125" w:rsidRDefault="0091036D" w:rsidP="002B6C18">
            <w:pPr>
              <w:jc w:val="both"/>
              <w:rPr>
                <w:rFonts w:ascii="Times New Roman" w:hAnsi="Times New Roman" w:cs="Times New Roman"/>
                <w:sz w:val="24"/>
                <w:szCs w:val="24"/>
                <w:highlight w:val="yellow"/>
              </w:rPr>
            </w:pPr>
            <w:r w:rsidRPr="006C0125">
              <w:rPr>
                <w:rFonts w:ascii="Times New Roman" w:hAnsi="Times New Roman" w:cs="Times New Roman"/>
                <w:b/>
                <w:sz w:val="24"/>
                <w:szCs w:val="24"/>
                <w:highlight w:val="yellow"/>
              </w:rPr>
              <w:lastRenderedPageBreak/>
              <w:t>Advantage</w:t>
            </w:r>
            <w:r w:rsidRPr="006C0125">
              <w:rPr>
                <w:rFonts w:ascii="Times New Roman" w:hAnsi="Times New Roman" w:cs="Times New Roman"/>
                <w:sz w:val="24"/>
                <w:szCs w:val="24"/>
                <w:highlight w:val="yellow"/>
              </w:rPr>
              <w:t>: Many efficient texture based features are used that captures the texture property appropriately. The method performs well in the cases where text and non-text are situated in different regions.</w:t>
            </w:r>
          </w:p>
          <w:p w14:paraId="21458E5D" w14:textId="77777777" w:rsidR="0091036D" w:rsidRPr="006C0125" w:rsidRDefault="0091036D" w:rsidP="002B6C18">
            <w:pPr>
              <w:jc w:val="both"/>
              <w:rPr>
                <w:rFonts w:ascii="Times New Roman" w:hAnsi="Times New Roman" w:cs="Times New Roman"/>
                <w:sz w:val="24"/>
                <w:szCs w:val="24"/>
                <w:highlight w:val="yellow"/>
              </w:rPr>
            </w:pPr>
          </w:p>
          <w:p w14:paraId="0473410F" w14:textId="77777777" w:rsidR="0091036D" w:rsidRPr="006C0125" w:rsidRDefault="0091036D" w:rsidP="002B6C18">
            <w:pPr>
              <w:jc w:val="both"/>
              <w:rPr>
                <w:rFonts w:ascii="Times New Roman" w:hAnsi="Times New Roman" w:cs="Times New Roman"/>
                <w:sz w:val="24"/>
                <w:szCs w:val="24"/>
                <w:highlight w:val="yellow"/>
              </w:rPr>
            </w:pPr>
            <w:r w:rsidRPr="006C0125">
              <w:rPr>
                <w:rFonts w:ascii="Times New Roman" w:hAnsi="Times New Roman" w:cs="Times New Roman"/>
                <w:b/>
                <w:sz w:val="24"/>
                <w:szCs w:val="24"/>
                <w:highlight w:val="yellow"/>
              </w:rPr>
              <w:t>Disadvantage</w:t>
            </w:r>
            <w:r w:rsidRPr="006C0125">
              <w:rPr>
                <w:rFonts w:ascii="Times New Roman" w:hAnsi="Times New Roman" w:cs="Times New Roman"/>
                <w:sz w:val="24"/>
                <w:szCs w:val="24"/>
                <w:highlight w:val="yellow"/>
              </w:rPr>
              <w:t>: The method requires ample amount of training samples. Besides, the technique may fail in situations where text and non-text overlap with each other within region under consideration.</w:t>
            </w:r>
          </w:p>
        </w:tc>
      </w:tr>
      <w:tr w:rsidR="0091036D" w:rsidRPr="006C0125" w14:paraId="17138DBA" w14:textId="77777777" w:rsidTr="002B6C18">
        <w:trPr>
          <w:trHeight w:val="492"/>
          <w:jc w:val="center"/>
        </w:trPr>
        <w:tc>
          <w:tcPr>
            <w:tcW w:w="1790" w:type="dxa"/>
            <w:vAlign w:val="center"/>
          </w:tcPr>
          <w:p w14:paraId="3A2AFE1C" w14:textId="2B3D70E1" w:rsidR="0091036D" w:rsidRPr="006C0125" w:rsidRDefault="0091036D" w:rsidP="002B6C18">
            <w:pPr>
              <w:jc w:val="both"/>
              <w:rPr>
                <w:rFonts w:ascii="Times New Roman" w:hAnsi="Times New Roman" w:cs="Times New Roman"/>
                <w:sz w:val="24"/>
                <w:szCs w:val="24"/>
                <w:highlight w:val="yellow"/>
              </w:rPr>
            </w:pPr>
            <w:r w:rsidRPr="006C0125">
              <w:rPr>
                <w:rFonts w:ascii="Times New Roman" w:hAnsi="Times New Roman" w:cs="Times New Roman"/>
                <w:sz w:val="24"/>
                <w:szCs w:val="24"/>
                <w:highlight w:val="yellow"/>
              </w:rPr>
              <w:lastRenderedPageBreak/>
              <w:t xml:space="preserve">Antonacopoulos et al. </w:t>
            </w:r>
            <w:r w:rsidRPr="006C0125">
              <w:rPr>
                <w:rFonts w:ascii="Times New Roman" w:hAnsi="Times New Roman" w:cs="Times New Roman"/>
                <w:sz w:val="24"/>
                <w:szCs w:val="24"/>
                <w:highlight w:val="yellow"/>
              </w:rPr>
              <w:fldChar w:fldCharType="begin" w:fldLock="1"/>
            </w:r>
            <w:r w:rsidRPr="006C0125">
              <w:rPr>
                <w:rFonts w:ascii="Times New Roman" w:hAnsi="Times New Roman" w:cs="Times New Roman"/>
                <w:sz w:val="24"/>
                <w:szCs w:val="24"/>
                <w:highlight w:val="yellow"/>
              </w:rPr>
              <w:instrText>ADDIN CSL_CITATION {"citationItems":[{"id":"ITEM-1","itemData":{"DOI":"10.1109/ICDAR.1995.602119","ISBN":"0818671289","ISSN":"15205363","abstract":"There is an increasingly pressing need to develop document analysis methods that are able to cope with images of documents containing printed regions of complex shapes. Contrary to the bounding-box representation used in most past page segmentation and classification approaches which assume rectangular regions, there is a need for a more flexible description which also retains most of the functionality of the representation by rectangles. In the first part of this paper, the practical considerations of describing and handling the complex-shaped regions are examined and an appropriate representation scheme is proposed. For page classification, a new approach based on the description of white space inside regions is presented. In contrast to previous page classification approaches, skewed and complex-shaped regions are handled efficiently and the features are derived with no need for time-consuming accesses of the pixel-based image data.","author":[{"dropping-particle":"","family":"Antonacopoulos","given":"A.","non-dropping-particle":"","parse-names":false,"suffix":""},{"dropping-particle":"","family":"Ritchings","given":"R. T.","non-dropping-particle":"","parse-names":false,"suffix":""}],"container-title":"Proceedings of the International Conference on Document Analysis and Recognition, ICDAR","id":"ITEM-1","issue":"May","issued":{"date-parts":[["1995"]]},"page":"1132-1135","title":"Representation and classification of complex-shaped printed regions using white tiles","type":"article-journal","volume":"2"},"uris":["http://www.mendeley.com/documents/?uuid=f77a2947-d7ad-4452-9dc4-38e32a38d3c3"]}],"mendeley":{"formattedCitation":"[7]","plainTextFormattedCitation":"[7]","previouslyFormattedCitation":"[7]"},"properties":{"noteIndex":0},"schema":"https://github.com/citation-style-language/schema/raw/master/csl-citation.json"}</w:instrText>
            </w:r>
            <w:r w:rsidRPr="006C0125">
              <w:rPr>
                <w:rFonts w:ascii="Times New Roman" w:hAnsi="Times New Roman" w:cs="Times New Roman"/>
                <w:sz w:val="24"/>
                <w:szCs w:val="24"/>
                <w:highlight w:val="yellow"/>
              </w:rPr>
              <w:fldChar w:fldCharType="separate"/>
            </w:r>
            <w:r w:rsidRPr="006C0125">
              <w:rPr>
                <w:rFonts w:ascii="Times New Roman" w:hAnsi="Times New Roman" w:cs="Times New Roman"/>
                <w:noProof/>
                <w:sz w:val="24"/>
                <w:szCs w:val="24"/>
                <w:highlight w:val="yellow"/>
              </w:rPr>
              <w:t>[7]</w:t>
            </w:r>
            <w:r w:rsidRPr="006C0125">
              <w:rPr>
                <w:rFonts w:ascii="Times New Roman" w:hAnsi="Times New Roman" w:cs="Times New Roman"/>
                <w:sz w:val="24"/>
                <w:szCs w:val="24"/>
                <w:highlight w:val="yellow"/>
              </w:rPr>
              <w:fldChar w:fldCharType="end"/>
            </w:r>
          </w:p>
        </w:tc>
        <w:tc>
          <w:tcPr>
            <w:tcW w:w="3389" w:type="dxa"/>
            <w:vAlign w:val="center"/>
          </w:tcPr>
          <w:p w14:paraId="1E634700" w14:textId="77777777" w:rsidR="0091036D" w:rsidRPr="006C0125" w:rsidRDefault="0091036D" w:rsidP="002B6C18">
            <w:pPr>
              <w:jc w:val="both"/>
              <w:rPr>
                <w:rFonts w:ascii="Times New Roman" w:hAnsi="Times New Roman" w:cs="Times New Roman"/>
                <w:sz w:val="24"/>
                <w:szCs w:val="24"/>
                <w:highlight w:val="yellow"/>
              </w:rPr>
            </w:pPr>
            <w:r w:rsidRPr="006C0125">
              <w:rPr>
                <w:rFonts w:ascii="Times New Roman" w:hAnsi="Times New Roman" w:cs="Times New Roman"/>
                <w:b/>
                <w:sz w:val="24"/>
                <w:szCs w:val="24"/>
                <w:highlight w:val="yellow"/>
              </w:rPr>
              <w:t>Feature</w:t>
            </w:r>
            <w:r w:rsidRPr="006C0125">
              <w:rPr>
                <w:rFonts w:ascii="Times New Roman" w:hAnsi="Times New Roman" w:cs="Times New Roman"/>
                <w:sz w:val="24"/>
                <w:szCs w:val="24"/>
                <w:highlight w:val="yellow"/>
              </w:rPr>
              <w:t>: white tiles based features.</w:t>
            </w:r>
          </w:p>
          <w:p w14:paraId="61A781C5" w14:textId="77777777" w:rsidR="0091036D" w:rsidRPr="006C0125" w:rsidRDefault="0091036D" w:rsidP="002B6C18">
            <w:pPr>
              <w:jc w:val="both"/>
              <w:rPr>
                <w:rFonts w:ascii="Times New Roman" w:hAnsi="Times New Roman" w:cs="Times New Roman"/>
                <w:sz w:val="24"/>
                <w:szCs w:val="24"/>
                <w:highlight w:val="yellow"/>
              </w:rPr>
            </w:pPr>
          </w:p>
          <w:p w14:paraId="722A5A4D" w14:textId="77777777" w:rsidR="0091036D" w:rsidRPr="006C0125" w:rsidRDefault="0091036D" w:rsidP="002B6C18">
            <w:pPr>
              <w:jc w:val="both"/>
              <w:rPr>
                <w:rFonts w:ascii="Times New Roman" w:hAnsi="Times New Roman" w:cs="Times New Roman"/>
                <w:sz w:val="24"/>
                <w:szCs w:val="24"/>
                <w:highlight w:val="yellow"/>
              </w:rPr>
            </w:pPr>
            <w:r w:rsidRPr="006C0125">
              <w:rPr>
                <w:rFonts w:ascii="Times New Roman" w:hAnsi="Times New Roman" w:cs="Times New Roman"/>
                <w:b/>
                <w:sz w:val="24"/>
                <w:szCs w:val="24"/>
                <w:highlight w:val="yellow"/>
              </w:rPr>
              <w:t>Classifier</w:t>
            </w:r>
            <w:r w:rsidRPr="006C0125">
              <w:rPr>
                <w:rFonts w:ascii="Times New Roman" w:hAnsi="Times New Roman" w:cs="Times New Roman"/>
                <w:sz w:val="24"/>
                <w:szCs w:val="24"/>
                <w:highlight w:val="yellow"/>
              </w:rPr>
              <w:t>: Rule based.</w:t>
            </w:r>
          </w:p>
        </w:tc>
        <w:tc>
          <w:tcPr>
            <w:tcW w:w="4249" w:type="dxa"/>
            <w:vAlign w:val="center"/>
          </w:tcPr>
          <w:p w14:paraId="5DD71FDA" w14:textId="77777777" w:rsidR="0091036D" w:rsidRPr="006C0125" w:rsidRDefault="0091036D" w:rsidP="002B6C18">
            <w:pPr>
              <w:jc w:val="both"/>
              <w:rPr>
                <w:rFonts w:ascii="Times New Roman" w:hAnsi="Times New Roman" w:cs="Times New Roman"/>
                <w:sz w:val="24"/>
                <w:szCs w:val="24"/>
                <w:highlight w:val="yellow"/>
              </w:rPr>
            </w:pPr>
            <w:r w:rsidRPr="006C0125">
              <w:rPr>
                <w:rFonts w:ascii="Times New Roman" w:hAnsi="Times New Roman" w:cs="Times New Roman"/>
                <w:b/>
                <w:sz w:val="24"/>
                <w:szCs w:val="24"/>
                <w:highlight w:val="yellow"/>
              </w:rPr>
              <w:t>Advantage</w:t>
            </w:r>
            <w:r w:rsidRPr="006C0125">
              <w:rPr>
                <w:rFonts w:ascii="Times New Roman" w:hAnsi="Times New Roman" w:cs="Times New Roman"/>
                <w:sz w:val="24"/>
                <w:szCs w:val="24"/>
                <w:highlight w:val="yellow"/>
              </w:rPr>
              <w:t xml:space="preserve">: skewed and complex-shaped regions are handled efficiently. </w:t>
            </w:r>
          </w:p>
          <w:p w14:paraId="20EDCCFB" w14:textId="77777777" w:rsidR="0091036D" w:rsidRPr="006C0125" w:rsidRDefault="0091036D" w:rsidP="002B6C18">
            <w:pPr>
              <w:jc w:val="both"/>
              <w:rPr>
                <w:rFonts w:ascii="Times New Roman" w:hAnsi="Times New Roman" w:cs="Times New Roman"/>
                <w:sz w:val="24"/>
                <w:szCs w:val="24"/>
                <w:highlight w:val="yellow"/>
              </w:rPr>
            </w:pPr>
          </w:p>
          <w:p w14:paraId="5DDD8A68" w14:textId="77777777" w:rsidR="0091036D" w:rsidRPr="006C0125" w:rsidRDefault="0091036D" w:rsidP="002B6C18">
            <w:pPr>
              <w:jc w:val="both"/>
              <w:rPr>
                <w:rFonts w:ascii="Times New Roman" w:hAnsi="Times New Roman" w:cs="Times New Roman"/>
                <w:sz w:val="24"/>
                <w:szCs w:val="24"/>
                <w:highlight w:val="yellow"/>
              </w:rPr>
            </w:pPr>
            <w:r w:rsidRPr="006C0125">
              <w:rPr>
                <w:rFonts w:ascii="Times New Roman" w:hAnsi="Times New Roman" w:cs="Times New Roman"/>
                <w:b/>
                <w:sz w:val="24"/>
                <w:szCs w:val="24"/>
                <w:highlight w:val="yellow"/>
              </w:rPr>
              <w:t>Disadvantage</w:t>
            </w:r>
            <w:r w:rsidRPr="006C0125">
              <w:rPr>
                <w:rFonts w:ascii="Times New Roman" w:hAnsi="Times New Roman" w:cs="Times New Roman"/>
                <w:sz w:val="24"/>
                <w:szCs w:val="24"/>
                <w:highlight w:val="yellow"/>
              </w:rPr>
              <w:t>: Main drawback of the method is that it does not yield satisfactory results in case of complex situations like texture similarity between text and non-text and overlap between regions. It is highly affected by poor binarization.</w:t>
            </w:r>
          </w:p>
        </w:tc>
      </w:tr>
      <w:tr w:rsidR="0091036D" w:rsidRPr="006C0125" w14:paraId="629FD3EE" w14:textId="77777777" w:rsidTr="002B6C18">
        <w:trPr>
          <w:trHeight w:val="492"/>
          <w:jc w:val="center"/>
        </w:trPr>
        <w:tc>
          <w:tcPr>
            <w:tcW w:w="1790" w:type="dxa"/>
            <w:vAlign w:val="center"/>
          </w:tcPr>
          <w:p w14:paraId="6430D928" w14:textId="30D2C054" w:rsidR="0091036D" w:rsidRPr="006C0125" w:rsidRDefault="0091036D" w:rsidP="002B6C18">
            <w:pPr>
              <w:jc w:val="both"/>
              <w:rPr>
                <w:rFonts w:ascii="Times New Roman" w:hAnsi="Times New Roman" w:cs="Times New Roman"/>
                <w:sz w:val="24"/>
                <w:szCs w:val="24"/>
                <w:highlight w:val="yellow"/>
              </w:rPr>
            </w:pPr>
            <w:r w:rsidRPr="006C0125">
              <w:rPr>
                <w:rFonts w:ascii="Times New Roman" w:hAnsi="Times New Roman" w:cs="Times New Roman"/>
                <w:sz w:val="24"/>
                <w:szCs w:val="24"/>
                <w:highlight w:val="yellow"/>
              </w:rPr>
              <w:t xml:space="preserve">Shih et al. </w:t>
            </w:r>
            <w:r w:rsidRPr="006C0125">
              <w:rPr>
                <w:rFonts w:ascii="Times New Roman" w:hAnsi="Times New Roman" w:cs="Times New Roman"/>
                <w:sz w:val="24"/>
                <w:szCs w:val="24"/>
                <w:highlight w:val="yellow"/>
              </w:rPr>
              <w:fldChar w:fldCharType="begin" w:fldLock="1"/>
            </w:r>
            <w:r w:rsidRPr="006C0125">
              <w:rPr>
                <w:rFonts w:ascii="Times New Roman" w:hAnsi="Times New Roman" w:cs="Times New Roman"/>
                <w:sz w:val="24"/>
                <w:szCs w:val="24"/>
                <w:highlight w:val="yellow"/>
              </w:rPr>
              <w:instrText>ADDIN CSL_CITATION {"citationItems":[{"id":"ITEM-1","itemData":{"ISSN":"1083-4419","author":[{"dropping-particle":"","family":"Shih","given":"Frank Y","non-dropping-particle":"","parse-names":false,"suffix":""},{"dropping-particle":"","family":"Chen","given":"Shy-Shyan","non-dropping-particle":"","parse-names":false,"suffix":""}],"container-title":"IEEE Transactions on Systems, Man, and Cybernetics, Part B (Cybernetics)","id":"ITEM-1","issue":"5","issued":{"date-parts":[["1996"]]},"page":"797-802","publisher":"IEEE","title":"Adaptive document block segmentation and classification","type":"article-journal","volume":"26"},"uris":["http://www.mendeley.com/documents/?uuid=c1259485-6433-40e9-834f-7399bb6581cf","http://www.mendeley.com/documents/?uuid=a857121d-8268-459b-88bc-79b33a85fe61"]}],"mendeley":{"formattedCitation":"[8]","plainTextFormattedCitation":"[8]","previouslyFormattedCitation":"[8]"},"properties":{"noteIndex":0},"schema":"https://github.com/citation-style-language/schema/raw/master/csl-citation.json"}</w:instrText>
            </w:r>
            <w:r w:rsidRPr="006C0125">
              <w:rPr>
                <w:rFonts w:ascii="Times New Roman" w:hAnsi="Times New Roman" w:cs="Times New Roman"/>
                <w:sz w:val="24"/>
                <w:szCs w:val="24"/>
                <w:highlight w:val="yellow"/>
              </w:rPr>
              <w:fldChar w:fldCharType="separate"/>
            </w:r>
            <w:r w:rsidRPr="006C0125">
              <w:rPr>
                <w:rFonts w:ascii="Times New Roman" w:hAnsi="Times New Roman" w:cs="Times New Roman"/>
                <w:noProof/>
                <w:sz w:val="24"/>
                <w:szCs w:val="24"/>
                <w:highlight w:val="yellow"/>
              </w:rPr>
              <w:t>[8]</w:t>
            </w:r>
            <w:r w:rsidRPr="006C0125">
              <w:rPr>
                <w:rFonts w:ascii="Times New Roman" w:hAnsi="Times New Roman" w:cs="Times New Roman"/>
                <w:sz w:val="24"/>
                <w:szCs w:val="24"/>
                <w:highlight w:val="yellow"/>
              </w:rPr>
              <w:fldChar w:fldCharType="end"/>
            </w:r>
          </w:p>
        </w:tc>
        <w:tc>
          <w:tcPr>
            <w:tcW w:w="3389" w:type="dxa"/>
            <w:vAlign w:val="center"/>
          </w:tcPr>
          <w:p w14:paraId="4107C366" w14:textId="77777777" w:rsidR="0091036D" w:rsidRPr="006C0125" w:rsidRDefault="0091036D" w:rsidP="002B6C18">
            <w:pPr>
              <w:jc w:val="both"/>
              <w:rPr>
                <w:rFonts w:ascii="Times New Roman" w:hAnsi="Times New Roman" w:cs="Times New Roman"/>
                <w:sz w:val="24"/>
                <w:szCs w:val="24"/>
                <w:highlight w:val="yellow"/>
              </w:rPr>
            </w:pPr>
            <w:r w:rsidRPr="006C0125">
              <w:rPr>
                <w:rFonts w:ascii="Times New Roman" w:hAnsi="Times New Roman" w:cs="Times New Roman"/>
                <w:b/>
                <w:sz w:val="24"/>
                <w:szCs w:val="24"/>
                <w:highlight w:val="yellow"/>
              </w:rPr>
              <w:t>Feature</w:t>
            </w:r>
            <w:r w:rsidRPr="006C0125">
              <w:rPr>
                <w:rFonts w:ascii="Times New Roman" w:hAnsi="Times New Roman" w:cs="Times New Roman"/>
                <w:sz w:val="24"/>
                <w:szCs w:val="24"/>
                <w:highlight w:val="yellow"/>
              </w:rPr>
              <w:t>: RLSA based features.</w:t>
            </w:r>
          </w:p>
          <w:p w14:paraId="61E00129" w14:textId="77777777" w:rsidR="0091036D" w:rsidRPr="006C0125" w:rsidRDefault="0091036D" w:rsidP="002B6C18">
            <w:pPr>
              <w:jc w:val="both"/>
              <w:rPr>
                <w:rFonts w:ascii="Times New Roman" w:hAnsi="Times New Roman" w:cs="Times New Roman"/>
                <w:sz w:val="24"/>
                <w:szCs w:val="24"/>
                <w:highlight w:val="yellow"/>
              </w:rPr>
            </w:pPr>
          </w:p>
          <w:p w14:paraId="69996B51" w14:textId="77777777" w:rsidR="0091036D" w:rsidRPr="006C0125" w:rsidRDefault="0091036D" w:rsidP="002B6C18">
            <w:pPr>
              <w:jc w:val="both"/>
              <w:rPr>
                <w:rFonts w:ascii="Times New Roman" w:hAnsi="Times New Roman" w:cs="Times New Roman"/>
                <w:sz w:val="24"/>
                <w:szCs w:val="24"/>
                <w:highlight w:val="yellow"/>
              </w:rPr>
            </w:pPr>
            <w:r w:rsidRPr="006C0125">
              <w:rPr>
                <w:rFonts w:ascii="Times New Roman" w:hAnsi="Times New Roman" w:cs="Times New Roman"/>
                <w:b/>
                <w:sz w:val="24"/>
                <w:szCs w:val="24"/>
                <w:highlight w:val="yellow"/>
              </w:rPr>
              <w:t>Classifier</w:t>
            </w:r>
            <w:r w:rsidRPr="006C0125">
              <w:rPr>
                <w:rFonts w:ascii="Times New Roman" w:hAnsi="Times New Roman" w:cs="Times New Roman"/>
                <w:sz w:val="24"/>
                <w:szCs w:val="24"/>
                <w:highlight w:val="yellow"/>
              </w:rPr>
              <w:t>: Rule based</w:t>
            </w:r>
          </w:p>
        </w:tc>
        <w:tc>
          <w:tcPr>
            <w:tcW w:w="4249" w:type="dxa"/>
            <w:vAlign w:val="center"/>
          </w:tcPr>
          <w:p w14:paraId="3DB6F212" w14:textId="77777777" w:rsidR="0091036D" w:rsidRPr="006C0125" w:rsidRDefault="0091036D" w:rsidP="002B6C18">
            <w:pPr>
              <w:jc w:val="both"/>
              <w:rPr>
                <w:rFonts w:ascii="Times New Roman" w:hAnsi="Times New Roman" w:cs="Times New Roman"/>
                <w:sz w:val="24"/>
                <w:szCs w:val="24"/>
                <w:highlight w:val="yellow"/>
              </w:rPr>
            </w:pPr>
            <w:r w:rsidRPr="006C0125">
              <w:rPr>
                <w:rFonts w:ascii="Times New Roman" w:hAnsi="Times New Roman" w:cs="Times New Roman"/>
                <w:b/>
                <w:sz w:val="24"/>
                <w:szCs w:val="24"/>
                <w:highlight w:val="yellow"/>
              </w:rPr>
              <w:t>Advantage</w:t>
            </w:r>
            <w:r w:rsidRPr="006C0125">
              <w:rPr>
                <w:rFonts w:ascii="Times New Roman" w:hAnsi="Times New Roman" w:cs="Times New Roman"/>
                <w:sz w:val="24"/>
                <w:szCs w:val="24"/>
                <w:highlight w:val="yellow"/>
              </w:rPr>
              <w:t xml:space="preserve">: The method is independent of character font and size and the scanning resolution. </w:t>
            </w:r>
          </w:p>
          <w:p w14:paraId="2E7168BE" w14:textId="77777777" w:rsidR="0091036D" w:rsidRPr="006C0125" w:rsidRDefault="0091036D" w:rsidP="002B6C18">
            <w:pPr>
              <w:jc w:val="both"/>
              <w:rPr>
                <w:rFonts w:ascii="Times New Roman" w:hAnsi="Times New Roman" w:cs="Times New Roman"/>
                <w:sz w:val="24"/>
                <w:szCs w:val="24"/>
                <w:highlight w:val="yellow"/>
              </w:rPr>
            </w:pPr>
          </w:p>
          <w:p w14:paraId="4FCC1072" w14:textId="77777777" w:rsidR="0091036D" w:rsidRPr="006C0125" w:rsidRDefault="0091036D" w:rsidP="002B6C18">
            <w:pPr>
              <w:jc w:val="both"/>
              <w:rPr>
                <w:rFonts w:ascii="Times New Roman" w:hAnsi="Times New Roman" w:cs="Times New Roman"/>
                <w:sz w:val="24"/>
                <w:szCs w:val="24"/>
                <w:highlight w:val="yellow"/>
              </w:rPr>
            </w:pPr>
            <w:r w:rsidRPr="006C0125">
              <w:rPr>
                <w:rFonts w:ascii="Times New Roman" w:hAnsi="Times New Roman" w:cs="Times New Roman"/>
                <w:b/>
                <w:sz w:val="24"/>
                <w:szCs w:val="24"/>
                <w:highlight w:val="yellow"/>
              </w:rPr>
              <w:t>Disadvantage</w:t>
            </w:r>
            <w:r w:rsidRPr="006C0125">
              <w:rPr>
                <w:rFonts w:ascii="Times New Roman" w:hAnsi="Times New Roman" w:cs="Times New Roman"/>
                <w:sz w:val="24"/>
                <w:szCs w:val="24"/>
                <w:highlight w:val="yellow"/>
              </w:rPr>
              <w:t>: The method assumes that the text and non-text regions will be divided into blocks in any document. This may not hold in case of complex documents.</w:t>
            </w:r>
          </w:p>
        </w:tc>
      </w:tr>
      <w:tr w:rsidR="0091036D" w:rsidRPr="006C0125" w14:paraId="5EA1A481" w14:textId="77777777" w:rsidTr="002B6C18">
        <w:trPr>
          <w:trHeight w:val="492"/>
          <w:jc w:val="center"/>
        </w:trPr>
        <w:tc>
          <w:tcPr>
            <w:tcW w:w="1790" w:type="dxa"/>
            <w:vAlign w:val="center"/>
          </w:tcPr>
          <w:p w14:paraId="28924E98" w14:textId="6F3376B2" w:rsidR="0091036D" w:rsidRPr="006C0125" w:rsidRDefault="0091036D" w:rsidP="002B6C18">
            <w:pPr>
              <w:jc w:val="both"/>
              <w:rPr>
                <w:rFonts w:ascii="Times New Roman" w:hAnsi="Times New Roman" w:cs="Times New Roman"/>
                <w:sz w:val="24"/>
                <w:szCs w:val="24"/>
                <w:highlight w:val="yellow"/>
              </w:rPr>
            </w:pPr>
            <w:r w:rsidRPr="006C0125">
              <w:rPr>
                <w:rFonts w:ascii="Times New Roman" w:hAnsi="Times New Roman" w:cs="Times New Roman"/>
                <w:sz w:val="24"/>
                <w:szCs w:val="24"/>
                <w:highlight w:val="yellow"/>
              </w:rPr>
              <w:t xml:space="preserve">Safonov et al. </w:t>
            </w:r>
            <w:r w:rsidRPr="006C0125">
              <w:rPr>
                <w:rFonts w:ascii="Times New Roman" w:hAnsi="Times New Roman" w:cs="Times New Roman"/>
                <w:sz w:val="24"/>
                <w:szCs w:val="24"/>
                <w:highlight w:val="yellow"/>
              </w:rPr>
              <w:fldChar w:fldCharType="begin" w:fldLock="1"/>
            </w:r>
            <w:r w:rsidRPr="006C0125">
              <w:rPr>
                <w:rFonts w:ascii="Times New Roman" w:hAnsi="Times New Roman" w:cs="Times New Roman"/>
                <w:sz w:val="24"/>
                <w:szCs w:val="24"/>
                <w:highlight w:val="yellow"/>
              </w:rPr>
              <w:instrText>ADDIN CSL_CITATION {"citationItems":[{"id":"ITEM-1","itemData":{"author":[{"dropping-particle":"V","family":"Safonov","given":"Ilia","non-dropping-particle":"","parse-names":false,"suffix":""},{"dropping-particle":"V","family":"Kurilin","given":"Ilya","non-dropping-particle":"","parse-names":false,"suffix":""},{"dropping-particle":"","family":"Rychagov","given":"Michael N","non-dropping-particle":"","parse-names":false,"suffix":""},{"dropping-particle":"V","family":"Tolstaya","given":"Ekaterina","non-dropping-particle":"","parse-names":false,"suffix":""}],"container-title":"Document Image Processing for Scanning and Printing","id":"ITEM-1","issued":{"date-parts":[["2019"]]},"page":"107-122","publisher":"Springer","title":"Segmentation of Scanned Images of Newspapers and Magazines","type":"chapter"},"uris":["http://www.mendeley.com/documents/?uuid=8ae6728a-4546-4c26-af68-203e2192f166","http://www.mendeley.com/documents/?uuid=99cbfb18-9217-4c5a-828e-ac89cb633415"]}],"mendeley":{"formattedCitation":"[9]","plainTextFormattedCitation":"[9]","previouslyFormattedCitation":"[9]"},"properties":{"noteIndex":0},"schema":"https://github.com/citation-style-language/schema/raw/master/csl-citation.json"}</w:instrText>
            </w:r>
            <w:r w:rsidRPr="006C0125">
              <w:rPr>
                <w:rFonts w:ascii="Times New Roman" w:hAnsi="Times New Roman" w:cs="Times New Roman"/>
                <w:sz w:val="24"/>
                <w:szCs w:val="24"/>
                <w:highlight w:val="yellow"/>
              </w:rPr>
              <w:fldChar w:fldCharType="separate"/>
            </w:r>
            <w:r w:rsidRPr="006C0125">
              <w:rPr>
                <w:rFonts w:ascii="Times New Roman" w:hAnsi="Times New Roman" w:cs="Times New Roman"/>
                <w:noProof/>
                <w:sz w:val="24"/>
                <w:szCs w:val="24"/>
                <w:highlight w:val="yellow"/>
              </w:rPr>
              <w:t>[9]</w:t>
            </w:r>
            <w:r w:rsidRPr="006C0125">
              <w:rPr>
                <w:rFonts w:ascii="Times New Roman" w:hAnsi="Times New Roman" w:cs="Times New Roman"/>
                <w:sz w:val="24"/>
                <w:szCs w:val="24"/>
                <w:highlight w:val="yellow"/>
              </w:rPr>
              <w:fldChar w:fldCharType="end"/>
            </w:r>
          </w:p>
        </w:tc>
        <w:tc>
          <w:tcPr>
            <w:tcW w:w="3389" w:type="dxa"/>
            <w:vAlign w:val="center"/>
          </w:tcPr>
          <w:p w14:paraId="0FDDDDBC" w14:textId="77777777" w:rsidR="0091036D" w:rsidRPr="006C0125" w:rsidRDefault="0091036D" w:rsidP="002B6C18">
            <w:pPr>
              <w:jc w:val="both"/>
              <w:rPr>
                <w:rFonts w:ascii="Times New Roman" w:hAnsi="Times New Roman" w:cs="Times New Roman"/>
                <w:sz w:val="24"/>
                <w:szCs w:val="24"/>
                <w:highlight w:val="yellow"/>
              </w:rPr>
            </w:pPr>
            <w:r w:rsidRPr="006C0125">
              <w:rPr>
                <w:rFonts w:ascii="Times New Roman" w:hAnsi="Times New Roman" w:cs="Times New Roman"/>
                <w:b/>
                <w:sz w:val="24"/>
                <w:szCs w:val="24"/>
                <w:highlight w:val="yellow"/>
              </w:rPr>
              <w:t>Feature</w:t>
            </w:r>
            <w:r w:rsidRPr="006C0125">
              <w:rPr>
                <w:rFonts w:ascii="Times New Roman" w:hAnsi="Times New Roman" w:cs="Times New Roman"/>
                <w:sz w:val="24"/>
                <w:szCs w:val="24"/>
                <w:highlight w:val="yellow"/>
              </w:rPr>
              <w:t xml:space="preserve">: Texture based features like mean brightness, standard deviation and gradient based features. </w:t>
            </w:r>
          </w:p>
          <w:p w14:paraId="4D9037D5" w14:textId="77777777" w:rsidR="0091036D" w:rsidRPr="006C0125" w:rsidRDefault="0091036D" w:rsidP="002B6C18">
            <w:pPr>
              <w:jc w:val="both"/>
              <w:rPr>
                <w:rFonts w:ascii="Times New Roman" w:hAnsi="Times New Roman" w:cs="Times New Roman"/>
                <w:sz w:val="24"/>
                <w:szCs w:val="24"/>
                <w:highlight w:val="yellow"/>
              </w:rPr>
            </w:pPr>
          </w:p>
          <w:p w14:paraId="30BACB9C" w14:textId="77777777" w:rsidR="0091036D" w:rsidRPr="006C0125" w:rsidRDefault="0091036D" w:rsidP="002B6C18">
            <w:pPr>
              <w:jc w:val="both"/>
              <w:rPr>
                <w:rFonts w:ascii="Times New Roman" w:hAnsi="Times New Roman" w:cs="Times New Roman"/>
                <w:sz w:val="24"/>
                <w:szCs w:val="24"/>
                <w:highlight w:val="yellow"/>
              </w:rPr>
            </w:pPr>
            <w:r w:rsidRPr="006C0125">
              <w:rPr>
                <w:rFonts w:ascii="Times New Roman" w:hAnsi="Times New Roman" w:cs="Times New Roman"/>
                <w:b/>
                <w:sz w:val="24"/>
                <w:szCs w:val="24"/>
                <w:highlight w:val="yellow"/>
              </w:rPr>
              <w:t>Classifier</w:t>
            </w:r>
            <w:r w:rsidRPr="006C0125">
              <w:rPr>
                <w:rFonts w:ascii="Times New Roman" w:hAnsi="Times New Roman" w:cs="Times New Roman"/>
                <w:sz w:val="24"/>
                <w:szCs w:val="24"/>
                <w:highlight w:val="yellow"/>
              </w:rPr>
              <w:t>: AdaBoost </w:t>
            </w:r>
          </w:p>
        </w:tc>
        <w:tc>
          <w:tcPr>
            <w:tcW w:w="4249" w:type="dxa"/>
            <w:vAlign w:val="center"/>
          </w:tcPr>
          <w:p w14:paraId="0921E25D" w14:textId="77777777" w:rsidR="0091036D" w:rsidRPr="006C0125" w:rsidRDefault="0091036D" w:rsidP="002B6C18">
            <w:pPr>
              <w:jc w:val="both"/>
              <w:rPr>
                <w:rFonts w:ascii="Times New Roman" w:hAnsi="Times New Roman" w:cs="Times New Roman"/>
                <w:sz w:val="24"/>
                <w:szCs w:val="24"/>
                <w:highlight w:val="yellow"/>
              </w:rPr>
            </w:pPr>
            <w:r w:rsidRPr="006C0125">
              <w:rPr>
                <w:rFonts w:ascii="Times New Roman" w:hAnsi="Times New Roman" w:cs="Times New Roman"/>
                <w:b/>
                <w:sz w:val="24"/>
                <w:szCs w:val="24"/>
                <w:highlight w:val="yellow"/>
              </w:rPr>
              <w:t>Advantage</w:t>
            </w:r>
            <w:r w:rsidRPr="006C0125">
              <w:rPr>
                <w:rFonts w:ascii="Times New Roman" w:hAnsi="Times New Roman" w:cs="Times New Roman"/>
                <w:sz w:val="24"/>
                <w:szCs w:val="24"/>
                <w:highlight w:val="yellow"/>
              </w:rPr>
              <w:t xml:space="preserve">: The method is simple and fast. </w:t>
            </w:r>
          </w:p>
          <w:p w14:paraId="73F5B038" w14:textId="77777777" w:rsidR="0091036D" w:rsidRPr="006C0125" w:rsidRDefault="0091036D" w:rsidP="002B6C18">
            <w:pPr>
              <w:jc w:val="both"/>
              <w:rPr>
                <w:rFonts w:ascii="Times New Roman" w:hAnsi="Times New Roman" w:cs="Times New Roman"/>
                <w:sz w:val="24"/>
                <w:szCs w:val="24"/>
                <w:highlight w:val="yellow"/>
              </w:rPr>
            </w:pPr>
          </w:p>
          <w:p w14:paraId="33765B84" w14:textId="77777777" w:rsidR="0091036D" w:rsidRPr="006C0125" w:rsidRDefault="0091036D" w:rsidP="002B6C18">
            <w:pPr>
              <w:jc w:val="both"/>
              <w:rPr>
                <w:rFonts w:ascii="Times New Roman" w:hAnsi="Times New Roman" w:cs="Times New Roman"/>
                <w:sz w:val="24"/>
                <w:szCs w:val="24"/>
                <w:highlight w:val="yellow"/>
              </w:rPr>
            </w:pPr>
            <w:r w:rsidRPr="006C0125">
              <w:rPr>
                <w:rFonts w:ascii="Times New Roman" w:hAnsi="Times New Roman" w:cs="Times New Roman"/>
                <w:b/>
                <w:sz w:val="24"/>
                <w:szCs w:val="24"/>
                <w:highlight w:val="yellow"/>
              </w:rPr>
              <w:t>Disadvantage</w:t>
            </w:r>
            <w:r w:rsidRPr="006C0125">
              <w:rPr>
                <w:rFonts w:ascii="Times New Roman" w:hAnsi="Times New Roman" w:cs="Times New Roman"/>
                <w:sz w:val="24"/>
                <w:szCs w:val="24"/>
                <w:highlight w:val="yellow"/>
              </w:rPr>
              <w:t xml:space="preserve">: The method is sensitive towards noise. It falters in case of very complex background surfaced image. </w:t>
            </w:r>
          </w:p>
        </w:tc>
      </w:tr>
      <w:tr w:rsidR="0091036D" w:rsidRPr="006C0125" w14:paraId="3BA76531" w14:textId="77777777" w:rsidTr="002B6C18">
        <w:trPr>
          <w:trHeight w:val="385"/>
          <w:jc w:val="center"/>
        </w:trPr>
        <w:tc>
          <w:tcPr>
            <w:tcW w:w="9428" w:type="dxa"/>
            <w:gridSpan w:val="3"/>
            <w:vAlign w:val="center"/>
          </w:tcPr>
          <w:p w14:paraId="7A30C2A0" w14:textId="77777777" w:rsidR="0091036D" w:rsidRPr="006C0125" w:rsidRDefault="0091036D" w:rsidP="002B6C18">
            <w:pPr>
              <w:jc w:val="both"/>
              <w:rPr>
                <w:rFonts w:ascii="Times New Roman" w:hAnsi="Times New Roman" w:cs="Times New Roman"/>
                <w:i/>
                <w:sz w:val="24"/>
                <w:szCs w:val="24"/>
                <w:highlight w:val="yellow"/>
              </w:rPr>
            </w:pPr>
            <w:r w:rsidRPr="006C0125">
              <w:rPr>
                <w:rFonts w:ascii="Times New Roman" w:hAnsi="Times New Roman" w:cs="Times New Roman"/>
                <w:i/>
                <w:sz w:val="24"/>
                <w:szCs w:val="24"/>
                <w:highlight w:val="yellow"/>
              </w:rPr>
              <w:t>Connected Component based classification</w:t>
            </w:r>
          </w:p>
        </w:tc>
      </w:tr>
      <w:tr w:rsidR="0091036D" w:rsidRPr="006C0125" w14:paraId="7210C76B" w14:textId="77777777" w:rsidTr="002B6C18">
        <w:trPr>
          <w:trHeight w:val="492"/>
          <w:jc w:val="center"/>
        </w:trPr>
        <w:tc>
          <w:tcPr>
            <w:tcW w:w="1790" w:type="dxa"/>
            <w:vAlign w:val="center"/>
          </w:tcPr>
          <w:p w14:paraId="1FE1E663" w14:textId="0578B31D" w:rsidR="0091036D" w:rsidRPr="006C0125" w:rsidRDefault="0091036D" w:rsidP="002B6C18">
            <w:pPr>
              <w:jc w:val="both"/>
              <w:rPr>
                <w:rFonts w:ascii="Times New Roman" w:hAnsi="Times New Roman" w:cs="Times New Roman"/>
                <w:sz w:val="24"/>
                <w:szCs w:val="24"/>
                <w:highlight w:val="yellow"/>
              </w:rPr>
            </w:pPr>
            <w:r w:rsidRPr="006C0125">
              <w:rPr>
                <w:rFonts w:ascii="Times New Roman" w:hAnsi="Times New Roman" w:cs="Times New Roman"/>
                <w:sz w:val="24"/>
                <w:szCs w:val="24"/>
                <w:highlight w:val="yellow"/>
              </w:rPr>
              <w:t xml:space="preserve">Ghosh et al. </w:t>
            </w:r>
            <w:r w:rsidRPr="006C0125">
              <w:rPr>
                <w:rFonts w:ascii="Times New Roman" w:hAnsi="Times New Roman" w:cs="Times New Roman"/>
                <w:sz w:val="24"/>
                <w:szCs w:val="24"/>
                <w:highlight w:val="yellow"/>
              </w:rPr>
              <w:fldChar w:fldCharType="begin" w:fldLock="1"/>
            </w:r>
            <w:r w:rsidRPr="006C0125">
              <w:rPr>
                <w:rFonts w:ascii="Times New Roman" w:hAnsi="Times New Roman" w:cs="Times New Roman"/>
                <w:sz w:val="24"/>
                <w:szCs w:val="24"/>
                <w:highlight w:val="yellow"/>
              </w:rPr>
              <w:instrText>ADDIN CSL_CITATION {"citationItems":[{"id":"ITEM-1","itemData":{"author":[{"dropping-particle":"","family":"Ghosh","given":"Soulib","non-dropping-particle":"","parse-names":false,"suffix":""},{"dropping-particle":"","family":"Bhattacharya","given":"Rajdeep","non-dropping-particle":"","parse-names":false,"suffix":""},{"dropping-particle":"","family":"Majhi","given":"Sandipan","non-dropping-particle":"","parse-names":false,"suffix":""},{"dropping-particle":"","family":"Bhowmik","given":"Showmik","non-dropping-particle":"","parse-names":false,"suffix":""},{"dropping-particle":"","family":"Malakar","given":"Samir","non-dropping-particle":"","parse-names":false,"suffix":""},{"dropping-particle":"","family":"Sarkar","given":"Ram","non-dropping-particle":"","parse-names":false,"suffix":""}],"container-title":"Workshop on Document Analysis and Recognition","id":"ITEM-1","issued":{"date-parts":[["2018"]]},"page":"27-37","publisher":"Springer","title":"Textual Content Retrieval from Filled-in Form Images","type":"paper-conference"},"uris":["http://www.mendeley.com/documents/?uuid=6ed23b64-d955-4cdb-a6c0-0a4b07c33ee3","http://www.mendeley.com/documents/?uuid=9a8ea3c7-5cc9-4b1e-88fa-2c9b2710e611"]}],"mendeley":{"formattedCitation":"[10]","plainTextFormattedCitation":"[10]","previouslyFormattedCitation":"[10]"},"properties":{"noteIndex":0},"schema":"https://github.com/citation-style-language/schema/raw/master/csl-citation.json"}</w:instrText>
            </w:r>
            <w:r w:rsidRPr="006C0125">
              <w:rPr>
                <w:rFonts w:ascii="Times New Roman" w:hAnsi="Times New Roman" w:cs="Times New Roman"/>
                <w:sz w:val="24"/>
                <w:szCs w:val="24"/>
                <w:highlight w:val="yellow"/>
              </w:rPr>
              <w:fldChar w:fldCharType="separate"/>
            </w:r>
            <w:r w:rsidRPr="006C0125">
              <w:rPr>
                <w:rFonts w:ascii="Times New Roman" w:hAnsi="Times New Roman" w:cs="Times New Roman"/>
                <w:noProof/>
                <w:sz w:val="24"/>
                <w:szCs w:val="24"/>
                <w:highlight w:val="yellow"/>
              </w:rPr>
              <w:t>[10]</w:t>
            </w:r>
            <w:r w:rsidRPr="006C0125">
              <w:rPr>
                <w:rFonts w:ascii="Times New Roman" w:hAnsi="Times New Roman" w:cs="Times New Roman"/>
                <w:sz w:val="24"/>
                <w:szCs w:val="24"/>
                <w:highlight w:val="yellow"/>
              </w:rPr>
              <w:fldChar w:fldCharType="end"/>
            </w:r>
          </w:p>
        </w:tc>
        <w:tc>
          <w:tcPr>
            <w:tcW w:w="3389" w:type="dxa"/>
            <w:vAlign w:val="center"/>
          </w:tcPr>
          <w:p w14:paraId="385038C9" w14:textId="77777777" w:rsidR="0091036D" w:rsidRPr="006C0125" w:rsidRDefault="0091036D" w:rsidP="002B6C18">
            <w:pPr>
              <w:jc w:val="both"/>
              <w:rPr>
                <w:rFonts w:ascii="Times New Roman" w:hAnsi="Times New Roman" w:cs="Times New Roman"/>
                <w:color w:val="000000" w:themeColor="text1"/>
                <w:sz w:val="24"/>
                <w:szCs w:val="24"/>
                <w:highlight w:val="yellow"/>
              </w:rPr>
            </w:pPr>
            <w:r w:rsidRPr="006C0125">
              <w:rPr>
                <w:rFonts w:ascii="Times New Roman" w:hAnsi="Times New Roman" w:cs="Times New Roman"/>
                <w:b/>
                <w:sz w:val="24"/>
                <w:szCs w:val="24"/>
                <w:highlight w:val="yellow"/>
              </w:rPr>
              <w:t>Feature</w:t>
            </w:r>
            <w:r w:rsidRPr="006C0125">
              <w:rPr>
                <w:rFonts w:ascii="Times New Roman" w:hAnsi="Times New Roman" w:cs="Times New Roman"/>
                <w:sz w:val="24"/>
                <w:szCs w:val="24"/>
                <w:highlight w:val="yellow"/>
              </w:rPr>
              <w:t xml:space="preserve">: </w:t>
            </w:r>
            <w:r w:rsidRPr="006C0125">
              <w:rPr>
                <w:rFonts w:ascii="Times New Roman" w:hAnsi="Times New Roman" w:cs="Times New Roman"/>
                <w:color w:val="000000" w:themeColor="text1"/>
                <w:sz w:val="24"/>
                <w:szCs w:val="24"/>
                <w:highlight w:val="yellow"/>
              </w:rPr>
              <w:t>Various shape-based features like aspect ratio, Euler number, number of cross-over and stroke width.</w:t>
            </w:r>
          </w:p>
          <w:p w14:paraId="789F422B" w14:textId="77777777" w:rsidR="0091036D" w:rsidRPr="006C0125" w:rsidRDefault="0091036D" w:rsidP="002B6C18">
            <w:pPr>
              <w:jc w:val="both"/>
              <w:rPr>
                <w:rFonts w:ascii="Times New Roman" w:hAnsi="Times New Roman" w:cs="Times New Roman"/>
                <w:color w:val="000000" w:themeColor="text1"/>
                <w:sz w:val="24"/>
                <w:szCs w:val="24"/>
                <w:highlight w:val="yellow"/>
              </w:rPr>
            </w:pPr>
          </w:p>
          <w:p w14:paraId="10BA72F2" w14:textId="77777777" w:rsidR="0091036D" w:rsidRPr="006C0125" w:rsidRDefault="0091036D" w:rsidP="002B6C18">
            <w:pPr>
              <w:jc w:val="both"/>
              <w:rPr>
                <w:rFonts w:ascii="Times New Roman" w:hAnsi="Times New Roman" w:cs="Times New Roman"/>
                <w:sz w:val="24"/>
                <w:szCs w:val="24"/>
                <w:highlight w:val="yellow"/>
              </w:rPr>
            </w:pPr>
            <w:r w:rsidRPr="006C0125">
              <w:rPr>
                <w:rFonts w:ascii="Times New Roman" w:hAnsi="Times New Roman" w:cs="Times New Roman"/>
                <w:b/>
                <w:sz w:val="24"/>
                <w:szCs w:val="24"/>
                <w:highlight w:val="yellow"/>
              </w:rPr>
              <w:t>Classifier</w:t>
            </w:r>
            <w:r w:rsidRPr="006C0125">
              <w:rPr>
                <w:rFonts w:ascii="Times New Roman" w:hAnsi="Times New Roman" w:cs="Times New Roman"/>
                <w:sz w:val="24"/>
                <w:szCs w:val="24"/>
                <w:highlight w:val="yellow"/>
              </w:rPr>
              <w:t xml:space="preserve">: Rule based </w:t>
            </w:r>
          </w:p>
        </w:tc>
        <w:tc>
          <w:tcPr>
            <w:tcW w:w="4249" w:type="dxa"/>
            <w:vAlign w:val="center"/>
          </w:tcPr>
          <w:p w14:paraId="5BD86330" w14:textId="77777777" w:rsidR="0091036D" w:rsidRPr="006C0125" w:rsidRDefault="0091036D" w:rsidP="002B6C18">
            <w:pPr>
              <w:jc w:val="both"/>
              <w:rPr>
                <w:rFonts w:ascii="Times New Roman" w:hAnsi="Times New Roman" w:cs="Times New Roman"/>
                <w:sz w:val="24"/>
                <w:szCs w:val="24"/>
                <w:highlight w:val="yellow"/>
              </w:rPr>
            </w:pPr>
            <w:r w:rsidRPr="006C0125">
              <w:rPr>
                <w:rFonts w:ascii="Times New Roman" w:hAnsi="Times New Roman" w:cs="Times New Roman"/>
                <w:b/>
                <w:sz w:val="24"/>
                <w:szCs w:val="24"/>
                <w:highlight w:val="yellow"/>
              </w:rPr>
              <w:t>Advantage</w:t>
            </w:r>
            <w:r w:rsidRPr="006C0125">
              <w:rPr>
                <w:rFonts w:ascii="Times New Roman" w:hAnsi="Times New Roman" w:cs="Times New Roman"/>
                <w:sz w:val="24"/>
                <w:szCs w:val="24"/>
                <w:highlight w:val="yellow"/>
              </w:rPr>
              <w:t xml:space="preserve">: As the method is rule based, the execution time is very less. Obtained accuracy is quiet impressive considering the time complexity and simplicity of the method. </w:t>
            </w:r>
          </w:p>
          <w:p w14:paraId="176207E6" w14:textId="77777777" w:rsidR="0091036D" w:rsidRPr="006C0125" w:rsidRDefault="0091036D" w:rsidP="002B6C18">
            <w:pPr>
              <w:jc w:val="both"/>
              <w:rPr>
                <w:rFonts w:ascii="Times New Roman" w:hAnsi="Times New Roman" w:cs="Times New Roman"/>
                <w:sz w:val="24"/>
                <w:szCs w:val="24"/>
                <w:highlight w:val="yellow"/>
              </w:rPr>
            </w:pPr>
          </w:p>
          <w:p w14:paraId="26D5C5C4" w14:textId="77777777" w:rsidR="0091036D" w:rsidRPr="006C0125" w:rsidRDefault="0091036D" w:rsidP="002B6C18">
            <w:pPr>
              <w:jc w:val="both"/>
              <w:rPr>
                <w:rFonts w:ascii="Times New Roman" w:hAnsi="Times New Roman" w:cs="Times New Roman"/>
                <w:sz w:val="24"/>
                <w:szCs w:val="24"/>
                <w:highlight w:val="yellow"/>
              </w:rPr>
            </w:pPr>
            <w:r w:rsidRPr="006C0125">
              <w:rPr>
                <w:rFonts w:ascii="Times New Roman" w:hAnsi="Times New Roman" w:cs="Times New Roman"/>
                <w:b/>
                <w:sz w:val="24"/>
                <w:szCs w:val="24"/>
                <w:highlight w:val="yellow"/>
              </w:rPr>
              <w:t>Disadvantage</w:t>
            </w:r>
            <w:r w:rsidRPr="006C0125">
              <w:rPr>
                <w:rFonts w:ascii="Times New Roman" w:hAnsi="Times New Roman" w:cs="Times New Roman"/>
                <w:sz w:val="24"/>
                <w:szCs w:val="24"/>
                <w:highlight w:val="yellow"/>
              </w:rPr>
              <w:t xml:space="preserve">: Certain category of components are dealt with. It is not suitable for a common framework. </w:t>
            </w:r>
          </w:p>
        </w:tc>
      </w:tr>
      <w:tr w:rsidR="0091036D" w:rsidRPr="006C0125" w14:paraId="0E477293" w14:textId="77777777" w:rsidTr="002B6C18">
        <w:trPr>
          <w:trHeight w:val="492"/>
          <w:jc w:val="center"/>
        </w:trPr>
        <w:tc>
          <w:tcPr>
            <w:tcW w:w="1790" w:type="dxa"/>
            <w:vAlign w:val="center"/>
          </w:tcPr>
          <w:p w14:paraId="08BF3E33" w14:textId="2344C710" w:rsidR="0091036D" w:rsidRPr="006C0125" w:rsidRDefault="0091036D" w:rsidP="002B6C18">
            <w:pPr>
              <w:jc w:val="both"/>
              <w:rPr>
                <w:rFonts w:ascii="Times New Roman" w:hAnsi="Times New Roman" w:cs="Times New Roman"/>
                <w:sz w:val="24"/>
                <w:szCs w:val="24"/>
                <w:highlight w:val="yellow"/>
              </w:rPr>
            </w:pPr>
            <w:r w:rsidRPr="006C0125">
              <w:rPr>
                <w:rFonts w:ascii="Times New Roman" w:hAnsi="Times New Roman" w:cs="Times New Roman"/>
                <w:sz w:val="24"/>
                <w:szCs w:val="24"/>
                <w:highlight w:val="yellow"/>
              </w:rPr>
              <w:t xml:space="preserve">Sah et al. </w:t>
            </w:r>
            <w:r w:rsidRPr="006C0125">
              <w:rPr>
                <w:rFonts w:ascii="Times New Roman" w:hAnsi="Times New Roman" w:cs="Times New Roman"/>
                <w:sz w:val="24"/>
                <w:szCs w:val="24"/>
                <w:highlight w:val="yellow"/>
              </w:rPr>
              <w:fldChar w:fldCharType="begin" w:fldLock="1"/>
            </w:r>
            <w:r w:rsidRPr="006C0125">
              <w:rPr>
                <w:rFonts w:ascii="Times New Roman" w:hAnsi="Times New Roman" w:cs="Times New Roman"/>
                <w:sz w:val="24"/>
                <w:szCs w:val="24"/>
                <w:highlight w:val="yellow"/>
              </w:rPr>
              <w:instrText>ADDIN CSL_CITATION {"citationItems":[{"id":"ITEM-1","itemData":{"DOI":"10.1109/CALCON.2017.8280697","ISBN":"9781538637456","abstract":"In order to convert a document image in its editable version, an OCR engine must identify and separate the nontext regions from text regions of a given document image. In the present work, a technique is developed to classify various text and non-Text regions present in a document image. For that purpose, a modified version of Histogram of Oriented Gradient (HOG) is used as a feature descriptor. Multi-Layer Perceptron (MLP) is chosen from a pool of classifier by comparing the recognition accuracy of it with two other well-known classifiers viz., Random Forest (RF), Nave Bayes (NB). The designed technique is evaluated on a dataset, containing 862 images of manually extracted regions from two standard databases namely, RDCL2015 dataset and Media Team Document dataset. The proposed system has achieved 96.44% recognition accuracy and outperformed some of the state-of-The-Art feature descriptors, which have been used in the literature for the same purpose.","author":[{"dropping-particle":"","family":"Sah","given":"Ankit Kumar","non-dropping-particle":"","parse-names":false,"suffix":""},{"dropping-particle":"","family":"Bhowmik","given":"Showmik","non-dropping-particle":"","parse-names":false,"suffix":""},{"dropping-particle":"","family":"Malakar","given":"Samir","non-dropping-particle":"","parse-names":false,"suffix":""},{"dropping-particle":"","family":"Sarkar","given":"Ram","non-dropping-particle":"","parse-names":false,"suffix":""},{"dropping-particle":"","family":"Kavallieratou","given":"Ergina","non-dropping-particle":"","parse-names":false,"suffix":""},{"dropping-particle":"","family":"Vasilopoulos","given":"Nikos","non-dropping-particle":"","parse-names":false,"suffix":""}],"container-title":"2017 IEEE Calcutta Conference, CALCON 2017 - Proceedings","id":"ITEM-1","issued":{"date-parts":[["2018"]]},"page":"64-68","title":"Text and non-Text recognition using modified HOG descriptor","type":"article-journal","volume":"2018-Janua"},"uris":["http://www.mendeley.com/documents/?uuid=d1913555-6c9d-4db3-8249-eaaa12f569df"]}],"mendeley":{"formattedCitation":"[11]","plainTextFormattedCitation":"[11]","previouslyFormattedCitation":"[11]"},"properties":{"noteIndex":0},"schema":"https://github.com/citation-style-language/schema/raw/master/csl-citation.json"}</w:instrText>
            </w:r>
            <w:r w:rsidRPr="006C0125">
              <w:rPr>
                <w:rFonts w:ascii="Times New Roman" w:hAnsi="Times New Roman" w:cs="Times New Roman"/>
                <w:sz w:val="24"/>
                <w:szCs w:val="24"/>
                <w:highlight w:val="yellow"/>
              </w:rPr>
              <w:fldChar w:fldCharType="separate"/>
            </w:r>
            <w:r w:rsidRPr="006C0125">
              <w:rPr>
                <w:rFonts w:ascii="Times New Roman" w:hAnsi="Times New Roman" w:cs="Times New Roman"/>
                <w:noProof/>
                <w:sz w:val="24"/>
                <w:szCs w:val="24"/>
                <w:highlight w:val="yellow"/>
              </w:rPr>
              <w:t>[11]</w:t>
            </w:r>
            <w:r w:rsidRPr="006C0125">
              <w:rPr>
                <w:rFonts w:ascii="Times New Roman" w:hAnsi="Times New Roman" w:cs="Times New Roman"/>
                <w:sz w:val="24"/>
                <w:szCs w:val="24"/>
                <w:highlight w:val="yellow"/>
              </w:rPr>
              <w:fldChar w:fldCharType="end"/>
            </w:r>
          </w:p>
        </w:tc>
        <w:tc>
          <w:tcPr>
            <w:tcW w:w="3389" w:type="dxa"/>
            <w:vAlign w:val="center"/>
          </w:tcPr>
          <w:p w14:paraId="2BC1D46A" w14:textId="77777777" w:rsidR="0091036D" w:rsidRPr="006C0125" w:rsidRDefault="0091036D" w:rsidP="002B6C18">
            <w:pPr>
              <w:jc w:val="both"/>
              <w:rPr>
                <w:rFonts w:ascii="Times New Roman" w:hAnsi="Times New Roman" w:cs="Times New Roman"/>
                <w:sz w:val="24"/>
                <w:szCs w:val="24"/>
                <w:highlight w:val="yellow"/>
              </w:rPr>
            </w:pPr>
            <w:r w:rsidRPr="006C0125">
              <w:rPr>
                <w:rFonts w:ascii="Times New Roman" w:hAnsi="Times New Roman" w:cs="Times New Roman"/>
                <w:b/>
                <w:sz w:val="24"/>
                <w:szCs w:val="24"/>
                <w:highlight w:val="yellow"/>
              </w:rPr>
              <w:t>Feature</w:t>
            </w:r>
            <w:r w:rsidRPr="006C0125">
              <w:rPr>
                <w:rFonts w:ascii="Times New Roman" w:hAnsi="Times New Roman" w:cs="Times New Roman"/>
                <w:sz w:val="24"/>
                <w:szCs w:val="24"/>
                <w:highlight w:val="yellow"/>
              </w:rPr>
              <w:t>: Basic HOG</w:t>
            </w:r>
          </w:p>
          <w:p w14:paraId="45FEAE97" w14:textId="77777777" w:rsidR="0091036D" w:rsidRPr="006C0125" w:rsidRDefault="0091036D" w:rsidP="002B6C18">
            <w:pPr>
              <w:jc w:val="both"/>
              <w:rPr>
                <w:rFonts w:ascii="Times New Roman" w:hAnsi="Times New Roman" w:cs="Times New Roman"/>
                <w:sz w:val="24"/>
                <w:szCs w:val="24"/>
                <w:highlight w:val="yellow"/>
              </w:rPr>
            </w:pPr>
          </w:p>
          <w:p w14:paraId="567CA6A7" w14:textId="77777777" w:rsidR="0091036D" w:rsidRPr="006C0125" w:rsidRDefault="0091036D" w:rsidP="002B6C18">
            <w:pPr>
              <w:jc w:val="both"/>
              <w:rPr>
                <w:rFonts w:ascii="Times New Roman" w:hAnsi="Times New Roman" w:cs="Times New Roman"/>
                <w:sz w:val="24"/>
                <w:szCs w:val="24"/>
                <w:highlight w:val="yellow"/>
              </w:rPr>
            </w:pPr>
            <w:r w:rsidRPr="006C0125">
              <w:rPr>
                <w:rFonts w:ascii="Times New Roman" w:hAnsi="Times New Roman" w:cs="Times New Roman"/>
                <w:b/>
                <w:sz w:val="24"/>
                <w:szCs w:val="24"/>
                <w:highlight w:val="yellow"/>
              </w:rPr>
              <w:t>Classifier</w:t>
            </w:r>
            <w:r w:rsidRPr="006C0125">
              <w:rPr>
                <w:rFonts w:ascii="Times New Roman" w:hAnsi="Times New Roman" w:cs="Times New Roman"/>
                <w:sz w:val="24"/>
                <w:szCs w:val="24"/>
                <w:highlight w:val="yellow"/>
              </w:rPr>
              <w:t xml:space="preserve">: MLP. </w:t>
            </w:r>
          </w:p>
        </w:tc>
        <w:tc>
          <w:tcPr>
            <w:tcW w:w="4249" w:type="dxa"/>
            <w:vAlign w:val="center"/>
          </w:tcPr>
          <w:p w14:paraId="07123FAB" w14:textId="77777777" w:rsidR="0091036D" w:rsidRPr="006C0125" w:rsidRDefault="0091036D" w:rsidP="002B6C18">
            <w:pPr>
              <w:jc w:val="both"/>
              <w:rPr>
                <w:rFonts w:ascii="Times New Roman" w:hAnsi="Times New Roman" w:cs="Times New Roman"/>
                <w:sz w:val="24"/>
                <w:szCs w:val="24"/>
                <w:highlight w:val="yellow"/>
              </w:rPr>
            </w:pPr>
            <w:r w:rsidRPr="006C0125">
              <w:rPr>
                <w:rFonts w:ascii="Times New Roman" w:hAnsi="Times New Roman" w:cs="Times New Roman"/>
                <w:b/>
                <w:sz w:val="24"/>
                <w:szCs w:val="24"/>
                <w:highlight w:val="yellow"/>
              </w:rPr>
              <w:t>Advantage</w:t>
            </w:r>
            <w:r w:rsidRPr="006C0125">
              <w:rPr>
                <w:rFonts w:ascii="Times New Roman" w:hAnsi="Times New Roman" w:cs="Times New Roman"/>
                <w:sz w:val="24"/>
                <w:szCs w:val="24"/>
                <w:highlight w:val="yellow"/>
              </w:rPr>
              <w:t xml:space="preserve">: The proposed technique is very simple and fast. The accuracy obtained is quiet impressive. The method is insensitive towards small noise. </w:t>
            </w:r>
          </w:p>
          <w:p w14:paraId="62214548" w14:textId="77777777" w:rsidR="0091036D" w:rsidRPr="006C0125" w:rsidRDefault="0091036D" w:rsidP="002B6C18">
            <w:pPr>
              <w:jc w:val="both"/>
              <w:rPr>
                <w:rFonts w:ascii="Times New Roman" w:hAnsi="Times New Roman" w:cs="Times New Roman"/>
                <w:sz w:val="24"/>
                <w:szCs w:val="24"/>
                <w:highlight w:val="yellow"/>
              </w:rPr>
            </w:pPr>
          </w:p>
          <w:p w14:paraId="316BC3E8" w14:textId="77777777" w:rsidR="0091036D" w:rsidRPr="006C0125" w:rsidRDefault="0091036D" w:rsidP="002B6C18">
            <w:pPr>
              <w:jc w:val="both"/>
              <w:rPr>
                <w:rFonts w:ascii="Times New Roman" w:hAnsi="Times New Roman" w:cs="Times New Roman"/>
                <w:sz w:val="24"/>
                <w:szCs w:val="24"/>
                <w:highlight w:val="yellow"/>
              </w:rPr>
            </w:pPr>
            <w:r w:rsidRPr="006C0125">
              <w:rPr>
                <w:rFonts w:ascii="Times New Roman" w:hAnsi="Times New Roman" w:cs="Times New Roman"/>
                <w:b/>
                <w:sz w:val="24"/>
                <w:szCs w:val="24"/>
                <w:highlight w:val="yellow"/>
              </w:rPr>
              <w:lastRenderedPageBreak/>
              <w:t>Disadvantage</w:t>
            </w:r>
            <w:r w:rsidRPr="006C0125">
              <w:rPr>
                <w:rFonts w:ascii="Times New Roman" w:hAnsi="Times New Roman" w:cs="Times New Roman"/>
                <w:sz w:val="24"/>
                <w:szCs w:val="24"/>
                <w:highlight w:val="yellow"/>
              </w:rPr>
              <w:t xml:space="preserve">: The method is evaluated in a very small dataset containing very limited challenges. </w:t>
            </w:r>
          </w:p>
        </w:tc>
      </w:tr>
      <w:tr w:rsidR="0091036D" w:rsidRPr="006C0125" w14:paraId="738A5FFF" w14:textId="77777777" w:rsidTr="002B6C18">
        <w:trPr>
          <w:trHeight w:val="492"/>
          <w:jc w:val="center"/>
        </w:trPr>
        <w:tc>
          <w:tcPr>
            <w:tcW w:w="1790" w:type="dxa"/>
            <w:vAlign w:val="center"/>
          </w:tcPr>
          <w:p w14:paraId="66033C54" w14:textId="1A18E263" w:rsidR="0091036D" w:rsidRPr="006C0125" w:rsidRDefault="0091036D" w:rsidP="002B6C18">
            <w:pPr>
              <w:jc w:val="both"/>
              <w:rPr>
                <w:rFonts w:ascii="Times New Roman" w:hAnsi="Times New Roman" w:cs="Times New Roman"/>
                <w:sz w:val="24"/>
                <w:szCs w:val="24"/>
                <w:highlight w:val="yellow"/>
              </w:rPr>
            </w:pPr>
            <w:r w:rsidRPr="006C0125">
              <w:rPr>
                <w:rFonts w:ascii="Times New Roman" w:hAnsi="Times New Roman" w:cs="Times New Roman"/>
                <w:sz w:val="24"/>
                <w:szCs w:val="24"/>
                <w:highlight w:val="yellow"/>
              </w:rPr>
              <w:lastRenderedPageBreak/>
              <w:t xml:space="preserve">Bhowmik et al. </w:t>
            </w:r>
            <w:r w:rsidRPr="006C0125">
              <w:rPr>
                <w:rFonts w:ascii="Times New Roman" w:hAnsi="Times New Roman" w:cs="Times New Roman"/>
                <w:sz w:val="24"/>
                <w:szCs w:val="24"/>
                <w:highlight w:val="yellow"/>
              </w:rPr>
              <w:fldChar w:fldCharType="begin" w:fldLock="1"/>
            </w:r>
            <w:r w:rsidRPr="006C0125">
              <w:rPr>
                <w:rFonts w:ascii="Times New Roman" w:hAnsi="Times New Roman" w:cs="Times New Roman"/>
                <w:sz w:val="24"/>
                <w:szCs w:val="24"/>
                <w:highlight w:val="yellow"/>
              </w:rPr>
              <w:instrText>ADDIN CSL_CITATION {"citationItems":[{"id":"ITEM-1","itemData":{"DOI":"10.1007/978-981-10-2035-3_52","ISBN":"9789811020346","ISSN":"21945357","abstract":"Development of an automated system for handwritten document analysis is being considered as an important research topic since last few decades. Digitized documents, either handwritten or printed, contain a mixture of text and non-text elements which need to be separated for designing a document layout analyzer or even an Optical Character Recognizer. In this paper, a technique is described to separate the text objects from the non-text objects present in a handwritten document image. For this purpose, a Rotation Invariant Local Binary Pattern (RILBP) based texture feature is used to represent the said components, at the feature space. Finally, the classification is carried out using an Artificial Neural Network based classifier called, Multi-layer Perceptron (MLP). The system provides an impressive result on a database comprising of 100 handwritten document images.","author":[{"dropping-particle":"","family":"Bhowmik","given":"Showmik","non-dropping-particle":"","parse-names":false,"suffix":""},{"dropping-particle":"","family":"Sarkar","given":"Ram","non-dropping-particle":"","parse-names":false,"suffix":""},{"dropping-particle":"","family":"Nasipuri","given":"Mita","non-dropping-particle":"","parse-names":false,"suffix":""}],"container-title":"Advances in Intelligent Systems and Computing","id":"ITEM-1","issued":{"date-parts":[["2017"]]},"page":"507-515","publisher":"Springer Verlag","title":"Text and non-text separation in handwritten document images using local binary pattern operator","type":"paper-conference","volume":"458"},"uris":["http://www.mendeley.com/documents/?uuid=b64606b6-b981-4461-a405-463d75d96605"]}],"mendeley":{"formattedCitation":"[12]","plainTextFormattedCitation":"[12]","previouslyFormattedCitation":"[12]"},"properties":{"noteIndex":0},"schema":"https://github.com/citation-style-language/schema/raw/master/csl-citation.json"}</w:instrText>
            </w:r>
            <w:r w:rsidRPr="006C0125">
              <w:rPr>
                <w:rFonts w:ascii="Times New Roman" w:hAnsi="Times New Roman" w:cs="Times New Roman"/>
                <w:sz w:val="24"/>
                <w:szCs w:val="24"/>
                <w:highlight w:val="yellow"/>
              </w:rPr>
              <w:fldChar w:fldCharType="separate"/>
            </w:r>
            <w:r w:rsidRPr="006C0125">
              <w:rPr>
                <w:rFonts w:ascii="Times New Roman" w:hAnsi="Times New Roman" w:cs="Times New Roman"/>
                <w:noProof/>
                <w:sz w:val="24"/>
                <w:szCs w:val="24"/>
                <w:highlight w:val="yellow"/>
              </w:rPr>
              <w:t>[12]</w:t>
            </w:r>
            <w:r w:rsidRPr="006C0125">
              <w:rPr>
                <w:rFonts w:ascii="Times New Roman" w:hAnsi="Times New Roman" w:cs="Times New Roman"/>
                <w:sz w:val="24"/>
                <w:szCs w:val="24"/>
                <w:highlight w:val="yellow"/>
              </w:rPr>
              <w:fldChar w:fldCharType="end"/>
            </w:r>
          </w:p>
        </w:tc>
        <w:tc>
          <w:tcPr>
            <w:tcW w:w="3389" w:type="dxa"/>
            <w:vAlign w:val="center"/>
          </w:tcPr>
          <w:p w14:paraId="252E54EF" w14:textId="77777777" w:rsidR="0091036D" w:rsidRPr="006C0125" w:rsidRDefault="0091036D" w:rsidP="002B6C18">
            <w:pPr>
              <w:jc w:val="both"/>
              <w:rPr>
                <w:rFonts w:ascii="Times New Roman" w:hAnsi="Times New Roman" w:cs="Times New Roman"/>
                <w:sz w:val="24"/>
                <w:szCs w:val="24"/>
                <w:highlight w:val="yellow"/>
              </w:rPr>
            </w:pPr>
            <w:r w:rsidRPr="006C0125">
              <w:rPr>
                <w:rFonts w:ascii="Times New Roman" w:hAnsi="Times New Roman" w:cs="Times New Roman"/>
                <w:b/>
                <w:sz w:val="24"/>
                <w:szCs w:val="24"/>
                <w:highlight w:val="yellow"/>
              </w:rPr>
              <w:t>Feature</w:t>
            </w:r>
            <w:r w:rsidRPr="006C0125">
              <w:rPr>
                <w:rFonts w:ascii="Times New Roman" w:hAnsi="Times New Roman" w:cs="Times New Roman"/>
                <w:sz w:val="24"/>
                <w:szCs w:val="24"/>
                <w:highlight w:val="yellow"/>
              </w:rPr>
              <w:t>: RILBP</w:t>
            </w:r>
          </w:p>
          <w:p w14:paraId="7D7D164F" w14:textId="77777777" w:rsidR="0091036D" w:rsidRPr="006C0125" w:rsidRDefault="0091036D" w:rsidP="002B6C18">
            <w:pPr>
              <w:jc w:val="both"/>
              <w:rPr>
                <w:rFonts w:ascii="Times New Roman" w:hAnsi="Times New Roman" w:cs="Times New Roman"/>
                <w:sz w:val="24"/>
                <w:szCs w:val="24"/>
                <w:highlight w:val="yellow"/>
              </w:rPr>
            </w:pPr>
          </w:p>
          <w:p w14:paraId="42CDCB76" w14:textId="77777777" w:rsidR="0091036D" w:rsidRPr="006C0125" w:rsidRDefault="0091036D" w:rsidP="002B6C18">
            <w:pPr>
              <w:jc w:val="both"/>
              <w:rPr>
                <w:rFonts w:ascii="Times New Roman" w:hAnsi="Times New Roman" w:cs="Times New Roman"/>
                <w:sz w:val="24"/>
                <w:szCs w:val="24"/>
                <w:highlight w:val="yellow"/>
              </w:rPr>
            </w:pPr>
            <w:r w:rsidRPr="006C0125">
              <w:rPr>
                <w:rFonts w:ascii="Times New Roman" w:hAnsi="Times New Roman" w:cs="Times New Roman"/>
                <w:b/>
                <w:sz w:val="24"/>
                <w:szCs w:val="24"/>
                <w:highlight w:val="yellow"/>
              </w:rPr>
              <w:t>Classifier</w:t>
            </w:r>
            <w:r w:rsidRPr="006C0125">
              <w:rPr>
                <w:rFonts w:ascii="Times New Roman" w:hAnsi="Times New Roman" w:cs="Times New Roman"/>
                <w:sz w:val="24"/>
                <w:szCs w:val="24"/>
                <w:highlight w:val="yellow"/>
              </w:rPr>
              <w:t>: MLP</w:t>
            </w:r>
          </w:p>
        </w:tc>
        <w:tc>
          <w:tcPr>
            <w:tcW w:w="4249" w:type="dxa"/>
            <w:vAlign w:val="center"/>
          </w:tcPr>
          <w:p w14:paraId="6C0343F5" w14:textId="77777777" w:rsidR="0091036D" w:rsidRPr="006C0125" w:rsidRDefault="0091036D" w:rsidP="002B6C18">
            <w:pPr>
              <w:jc w:val="both"/>
              <w:rPr>
                <w:rFonts w:ascii="Times New Roman" w:hAnsi="Times New Roman" w:cs="Times New Roman"/>
                <w:sz w:val="24"/>
                <w:szCs w:val="24"/>
                <w:highlight w:val="yellow"/>
              </w:rPr>
            </w:pPr>
            <w:r w:rsidRPr="006C0125">
              <w:rPr>
                <w:rFonts w:ascii="Times New Roman" w:hAnsi="Times New Roman" w:cs="Times New Roman"/>
                <w:b/>
                <w:sz w:val="24"/>
                <w:szCs w:val="24"/>
                <w:highlight w:val="yellow"/>
              </w:rPr>
              <w:t>Advantage</w:t>
            </w:r>
            <w:r w:rsidRPr="006C0125">
              <w:rPr>
                <w:rFonts w:ascii="Times New Roman" w:hAnsi="Times New Roman" w:cs="Times New Roman"/>
                <w:sz w:val="24"/>
                <w:szCs w:val="24"/>
                <w:highlight w:val="yellow"/>
              </w:rPr>
              <w:t xml:space="preserve">: The proposed technique is invariant towards image rotation. Apart from this, due to the rotation invariant property, the number of features are reduced thus, eliminating the redundant information. </w:t>
            </w:r>
          </w:p>
          <w:p w14:paraId="545302E4" w14:textId="77777777" w:rsidR="0091036D" w:rsidRPr="006C0125" w:rsidRDefault="0091036D" w:rsidP="002B6C18">
            <w:pPr>
              <w:jc w:val="both"/>
              <w:rPr>
                <w:rFonts w:ascii="Times New Roman" w:hAnsi="Times New Roman" w:cs="Times New Roman"/>
                <w:sz w:val="24"/>
                <w:szCs w:val="24"/>
                <w:highlight w:val="yellow"/>
              </w:rPr>
            </w:pPr>
          </w:p>
          <w:p w14:paraId="0FA2CC75" w14:textId="77777777" w:rsidR="0091036D" w:rsidRPr="006C0125" w:rsidRDefault="0091036D" w:rsidP="002B6C18">
            <w:pPr>
              <w:jc w:val="both"/>
              <w:rPr>
                <w:rFonts w:ascii="Times New Roman" w:hAnsi="Times New Roman" w:cs="Times New Roman"/>
                <w:sz w:val="24"/>
                <w:szCs w:val="24"/>
                <w:highlight w:val="yellow"/>
              </w:rPr>
            </w:pPr>
            <w:r w:rsidRPr="006C0125">
              <w:rPr>
                <w:rFonts w:ascii="Times New Roman" w:hAnsi="Times New Roman" w:cs="Times New Roman"/>
                <w:b/>
                <w:sz w:val="24"/>
                <w:szCs w:val="24"/>
                <w:highlight w:val="yellow"/>
              </w:rPr>
              <w:t>Disadvantage</w:t>
            </w:r>
            <w:r w:rsidRPr="006C0125">
              <w:rPr>
                <w:rFonts w:ascii="Times New Roman" w:hAnsi="Times New Roman" w:cs="Times New Roman"/>
                <w:sz w:val="24"/>
                <w:szCs w:val="24"/>
                <w:highlight w:val="yellow"/>
              </w:rPr>
              <w:t xml:space="preserve">: The method is sensitive towards noise. </w:t>
            </w:r>
          </w:p>
        </w:tc>
      </w:tr>
      <w:tr w:rsidR="0091036D" w:rsidRPr="006C0125" w14:paraId="7773ADCC" w14:textId="77777777" w:rsidTr="002B6C18">
        <w:trPr>
          <w:trHeight w:val="492"/>
          <w:jc w:val="center"/>
        </w:trPr>
        <w:tc>
          <w:tcPr>
            <w:tcW w:w="1790" w:type="dxa"/>
            <w:vAlign w:val="center"/>
          </w:tcPr>
          <w:p w14:paraId="1E919C05" w14:textId="627B1114" w:rsidR="0091036D" w:rsidRPr="006C0125" w:rsidRDefault="0091036D" w:rsidP="002B6C18">
            <w:pPr>
              <w:jc w:val="both"/>
              <w:rPr>
                <w:rFonts w:ascii="Times New Roman" w:hAnsi="Times New Roman" w:cs="Times New Roman"/>
                <w:sz w:val="24"/>
                <w:szCs w:val="24"/>
                <w:highlight w:val="yellow"/>
              </w:rPr>
            </w:pPr>
            <w:r w:rsidRPr="006C0125">
              <w:rPr>
                <w:rFonts w:ascii="Times New Roman" w:hAnsi="Times New Roman" w:cs="Times New Roman"/>
                <w:sz w:val="24"/>
                <w:szCs w:val="24"/>
                <w:highlight w:val="yellow"/>
              </w:rPr>
              <w:t xml:space="preserve">Khan and Mollah </w:t>
            </w:r>
            <w:r w:rsidRPr="006C0125">
              <w:rPr>
                <w:rFonts w:ascii="Times New Roman" w:hAnsi="Times New Roman" w:cs="Times New Roman"/>
                <w:sz w:val="24"/>
                <w:szCs w:val="24"/>
                <w:highlight w:val="yellow"/>
              </w:rPr>
              <w:fldChar w:fldCharType="begin" w:fldLock="1"/>
            </w:r>
            <w:r w:rsidRPr="006C0125">
              <w:rPr>
                <w:rFonts w:ascii="Times New Roman" w:hAnsi="Times New Roman" w:cs="Times New Roman"/>
                <w:sz w:val="24"/>
                <w:szCs w:val="24"/>
                <w:highlight w:val="yellow"/>
              </w:rPr>
              <w:instrText>ADDIN CSL_CITATION {"citationItems":[{"id":"ITEM-1","itemData":{"ISSN":"1380-7501","author":[{"dropping-particle":"","family":"Khan","given":"Tauseef","non-dropping-particle":"","parse-names":false,"suffix":""},{"dropping-particle":"","family":"Mollah","given":"Ayatullah Faruk","non-dropping-particle":"","parse-names":false,"suffix":""}],"container-title":"Multimedia Tools and Applications","id":"ITEM-1","issue":"22","issued":{"date-parts":[["2019"]]},"page":"32159-32186","publisher":"Springer","title":"AUTNT-A component level dataset for text non-text classification and benchmarking with novel script invariant feature descriptors and D-CNN","type":"article-journal","volume":"78"},"uris":["http://www.mendeley.com/documents/?uuid=35cff5ca-7ac5-44cf-af1c-b5e6b7ddb849","http://www.mendeley.com/documents/?uuid=07f6f231-9342-41da-8207-1e168811116d"]}],"mendeley":{"formattedCitation":"[13]","plainTextFormattedCitation":"[13]","previouslyFormattedCitation":"[13]"},"properties":{"noteIndex":0},"schema":"https://github.com/citation-style-language/schema/raw/master/csl-citation.json"}</w:instrText>
            </w:r>
            <w:r w:rsidRPr="006C0125">
              <w:rPr>
                <w:rFonts w:ascii="Times New Roman" w:hAnsi="Times New Roman" w:cs="Times New Roman"/>
                <w:sz w:val="24"/>
                <w:szCs w:val="24"/>
                <w:highlight w:val="yellow"/>
              </w:rPr>
              <w:fldChar w:fldCharType="separate"/>
            </w:r>
            <w:r w:rsidRPr="006C0125">
              <w:rPr>
                <w:rFonts w:ascii="Times New Roman" w:hAnsi="Times New Roman" w:cs="Times New Roman"/>
                <w:noProof/>
                <w:sz w:val="24"/>
                <w:szCs w:val="24"/>
                <w:highlight w:val="yellow"/>
              </w:rPr>
              <w:t>[13]</w:t>
            </w:r>
            <w:r w:rsidRPr="006C0125">
              <w:rPr>
                <w:rFonts w:ascii="Times New Roman" w:hAnsi="Times New Roman" w:cs="Times New Roman"/>
                <w:sz w:val="24"/>
                <w:szCs w:val="24"/>
                <w:highlight w:val="yellow"/>
              </w:rPr>
              <w:fldChar w:fldCharType="end"/>
            </w:r>
          </w:p>
        </w:tc>
        <w:tc>
          <w:tcPr>
            <w:tcW w:w="3389" w:type="dxa"/>
            <w:vAlign w:val="center"/>
          </w:tcPr>
          <w:p w14:paraId="531B3253" w14:textId="77777777" w:rsidR="0091036D" w:rsidRPr="006C0125" w:rsidRDefault="0091036D" w:rsidP="002B6C18">
            <w:pPr>
              <w:jc w:val="both"/>
              <w:rPr>
                <w:rFonts w:ascii="Times New Roman" w:hAnsi="Times New Roman" w:cs="Times New Roman"/>
                <w:sz w:val="24"/>
                <w:szCs w:val="24"/>
                <w:highlight w:val="yellow"/>
              </w:rPr>
            </w:pPr>
            <w:r w:rsidRPr="006C0125">
              <w:rPr>
                <w:rFonts w:ascii="Times New Roman" w:hAnsi="Times New Roman" w:cs="Times New Roman"/>
                <w:b/>
                <w:sz w:val="24"/>
                <w:szCs w:val="24"/>
                <w:highlight w:val="yellow"/>
              </w:rPr>
              <w:t>Feature</w:t>
            </w:r>
            <w:r w:rsidRPr="006C0125">
              <w:rPr>
                <w:rFonts w:ascii="Times New Roman" w:hAnsi="Times New Roman" w:cs="Times New Roman"/>
                <w:sz w:val="24"/>
                <w:szCs w:val="24"/>
                <w:highlight w:val="yellow"/>
              </w:rPr>
              <w:t>: CNN based feature.</w:t>
            </w:r>
          </w:p>
          <w:p w14:paraId="55667111" w14:textId="77777777" w:rsidR="0091036D" w:rsidRPr="006C0125" w:rsidRDefault="0091036D" w:rsidP="002B6C18">
            <w:pPr>
              <w:jc w:val="both"/>
              <w:rPr>
                <w:rFonts w:ascii="Times New Roman" w:hAnsi="Times New Roman" w:cs="Times New Roman"/>
                <w:sz w:val="24"/>
                <w:szCs w:val="24"/>
                <w:highlight w:val="yellow"/>
              </w:rPr>
            </w:pPr>
          </w:p>
          <w:p w14:paraId="560C8DFD" w14:textId="77777777" w:rsidR="0091036D" w:rsidRPr="006C0125" w:rsidRDefault="0091036D" w:rsidP="002B6C18">
            <w:pPr>
              <w:jc w:val="both"/>
              <w:rPr>
                <w:rFonts w:ascii="Times New Roman" w:hAnsi="Times New Roman" w:cs="Times New Roman"/>
                <w:sz w:val="24"/>
                <w:szCs w:val="24"/>
                <w:highlight w:val="yellow"/>
              </w:rPr>
            </w:pPr>
            <w:r w:rsidRPr="006C0125">
              <w:rPr>
                <w:rFonts w:ascii="Times New Roman" w:hAnsi="Times New Roman" w:cs="Times New Roman"/>
                <w:b/>
                <w:sz w:val="24"/>
                <w:szCs w:val="24"/>
                <w:highlight w:val="yellow"/>
              </w:rPr>
              <w:t>Classifier</w:t>
            </w:r>
            <w:r w:rsidRPr="006C0125">
              <w:rPr>
                <w:rFonts w:ascii="Times New Roman" w:hAnsi="Times New Roman" w:cs="Times New Roman"/>
                <w:sz w:val="24"/>
                <w:szCs w:val="24"/>
                <w:highlight w:val="yellow"/>
              </w:rPr>
              <w:t>: Deep learning.</w:t>
            </w:r>
          </w:p>
        </w:tc>
        <w:tc>
          <w:tcPr>
            <w:tcW w:w="4249" w:type="dxa"/>
            <w:vAlign w:val="center"/>
          </w:tcPr>
          <w:p w14:paraId="3AB00391" w14:textId="77777777" w:rsidR="0091036D" w:rsidRPr="006C0125" w:rsidRDefault="0091036D" w:rsidP="002B6C18">
            <w:pPr>
              <w:jc w:val="both"/>
              <w:rPr>
                <w:rFonts w:ascii="Times New Roman" w:hAnsi="Times New Roman" w:cs="Times New Roman"/>
                <w:sz w:val="24"/>
                <w:szCs w:val="24"/>
                <w:highlight w:val="yellow"/>
              </w:rPr>
            </w:pPr>
            <w:r w:rsidRPr="006C0125">
              <w:rPr>
                <w:rFonts w:ascii="Times New Roman" w:hAnsi="Times New Roman" w:cs="Times New Roman"/>
                <w:b/>
                <w:sz w:val="24"/>
                <w:szCs w:val="24"/>
                <w:highlight w:val="yellow"/>
              </w:rPr>
              <w:t>Advantage</w:t>
            </w:r>
            <w:r w:rsidRPr="006C0125">
              <w:rPr>
                <w:rFonts w:ascii="Times New Roman" w:hAnsi="Times New Roman" w:cs="Times New Roman"/>
                <w:sz w:val="24"/>
                <w:szCs w:val="24"/>
                <w:highlight w:val="yellow"/>
              </w:rPr>
              <w:t xml:space="preserve">: The method is script independent. Deep convolution neural network (D-CNN) based automated feature extraction and classification framework is developed. </w:t>
            </w:r>
          </w:p>
          <w:p w14:paraId="0D85B7A8" w14:textId="77777777" w:rsidR="0091036D" w:rsidRPr="006C0125" w:rsidRDefault="0091036D" w:rsidP="002B6C18">
            <w:pPr>
              <w:jc w:val="both"/>
              <w:rPr>
                <w:rFonts w:ascii="Times New Roman" w:hAnsi="Times New Roman" w:cs="Times New Roman"/>
                <w:sz w:val="24"/>
                <w:szCs w:val="24"/>
                <w:highlight w:val="yellow"/>
              </w:rPr>
            </w:pPr>
          </w:p>
          <w:p w14:paraId="5DE363AC" w14:textId="77777777" w:rsidR="0091036D" w:rsidRPr="006C0125" w:rsidRDefault="0091036D" w:rsidP="002B6C18">
            <w:pPr>
              <w:jc w:val="both"/>
              <w:rPr>
                <w:rFonts w:ascii="Times New Roman" w:hAnsi="Times New Roman" w:cs="Times New Roman"/>
                <w:sz w:val="24"/>
                <w:szCs w:val="24"/>
                <w:highlight w:val="yellow"/>
              </w:rPr>
            </w:pPr>
            <w:r w:rsidRPr="006C0125">
              <w:rPr>
                <w:rFonts w:ascii="Times New Roman" w:hAnsi="Times New Roman" w:cs="Times New Roman"/>
                <w:b/>
                <w:sz w:val="24"/>
                <w:szCs w:val="24"/>
                <w:highlight w:val="yellow"/>
              </w:rPr>
              <w:t>Disadvantage</w:t>
            </w:r>
            <w:r w:rsidRPr="006C0125">
              <w:rPr>
                <w:rFonts w:ascii="Times New Roman" w:hAnsi="Times New Roman" w:cs="Times New Roman"/>
                <w:sz w:val="24"/>
                <w:szCs w:val="24"/>
                <w:highlight w:val="yellow"/>
              </w:rPr>
              <w:t xml:space="preserve">: The method is sensitive towards noise. It needs large training set. </w:t>
            </w:r>
          </w:p>
        </w:tc>
      </w:tr>
      <w:tr w:rsidR="0091036D" w:rsidRPr="006C0125" w14:paraId="4499137C" w14:textId="77777777" w:rsidTr="002B6C18">
        <w:trPr>
          <w:trHeight w:val="492"/>
          <w:jc w:val="center"/>
        </w:trPr>
        <w:tc>
          <w:tcPr>
            <w:tcW w:w="1790" w:type="dxa"/>
            <w:vAlign w:val="center"/>
          </w:tcPr>
          <w:p w14:paraId="2BDF7607" w14:textId="74005655" w:rsidR="0091036D" w:rsidRPr="006C0125" w:rsidRDefault="0091036D" w:rsidP="002B6C18">
            <w:pPr>
              <w:jc w:val="both"/>
              <w:rPr>
                <w:rFonts w:ascii="Times New Roman" w:hAnsi="Times New Roman" w:cs="Times New Roman"/>
                <w:sz w:val="24"/>
                <w:szCs w:val="24"/>
                <w:highlight w:val="yellow"/>
              </w:rPr>
            </w:pPr>
            <w:r w:rsidRPr="006C0125">
              <w:rPr>
                <w:rFonts w:ascii="Times New Roman" w:hAnsi="Times New Roman" w:cs="Times New Roman"/>
                <w:sz w:val="24"/>
                <w:szCs w:val="24"/>
                <w:highlight w:val="yellow"/>
              </w:rPr>
              <w:t xml:space="preserve">Khan and Mollah </w:t>
            </w:r>
            <w:r w:rsidRPr="006C0125">
              <w:rPr>
                <w:rFonts w:ascii="Times New Roman" w:hAnsi="Times New Roman" w:cs="Times New Roman"/>
                <w:sz w:val="24"/>
                <w:szCs w:val="24"/>
                <w:highlight w:val="yellow"/>
              </w:rPr>
              <w:fldChar w:fldCharType="begin" w:fldLock="1"/>
            </w:r>
            <w:r w:rsidRPr="006C0125">
              <w:rPr>
                <w:rFonts w:ascii="Times New Roman" w:hAnsi="Times New Roman" w:cs="Times New Roman"/>
                <w:sz w:val="24"/>
                <w:szCs w:val="24"/>
                <w:highlight w:val="yellow"/>
              </w:rPr>
              <w:instrText>ADDIN CSL_CITATION {"citationItems":[{"id":"ITEM-1","itemData":{"ISSN":"1877-0509","author":[{"dropping-particle":"","family":"Khan","given":"Tauseef","non-dropping-particle":"","parse-names":false,"suffix":""},{"dropping-particle":"","family":"Mollah","given":"Ayatullah Faruk","non-dropping-particle":"","parse-names":false,"suffix":""}],"container-title":"Procedia Computer Science","id":"ITEM-1","issued":{"date-parts":[["2020"]]},"page":"1889-1900","publisher":"Elsevier","title":"Text non-text classification based on area occupancy of equidistant pixels","type":"article-journal","volume":"167"},"uris":["http://www.mendeley.com/documents/?uuid=a2910a4c-cecc-4a2d-8c31-65a4dbd6b50c","http://www.mendeley.com/documents/?uuid=4e97b1de-b32c-4ce7-910d-bca7cc43ce08"]}],"mendeley":{"formattedCitation":"[14]","plainTextFormattedCitation":"[14]","previouslyFormattedCitation":"[14]"},"properties":{"noteIndex":0},"schema":"https://github.com/citation-style-language/schema/raw/master/csl-citation.json"}</w:instrText>
            </w:r>
            <w:r w:rsidRPr="006C0125">
              <w:rPr>
                <w:rFonts w:ascii="Times New Roman" w:hAnsi="Times New Roman" w:cs="Times New Roman"/>
                <w:sz w:val="24"/>
                <w:szCs w:val="24"/>
                <w:highlight w:val="yellow"/>
              </w:rPr>
              <w:fldChar w:fldCharType="separate"/>
            </w:r>
            <w:r w:rsidRPr="006C0125">
              <w:rPr>
                <w:rFonts w:ascii="Times New Roman" w:hAnsi="Times New Roman" w:cs="Times New Roman"/>
                <w:noProof/>
                <w:sz w:val="24"/>
                <w:szCs w:val="24"/>
                <w:highlight w:val="yellow"/>
              </w:rPr>
              <w:t>[14]</w:t>
            </w:r>
            <w:r w:rsidRPr="006C0125">
              <w:rPr>
                <w:rFonts w:ascii="Times New Roman" w:hAnsi="Times New Roman" w:cs="Times New Roman"/>
                <w:sz w:val="24"/>
                <w:szCs w:val="24"/>
                <w:highlight w:val="yellow"/>
              </w:rPr>
              <w:fldChar w:fldCharType="end"/>
            </w:r>
          </w:p>
        </w:tc>
        <w:tc>
          <w:tcPr>
            <w:tcW w:w="3389" w:type="dxa"/>
            <w:vAlign w:val="center"/>
          </w:tcPr>
          <w:p w14:paraId="36BFBB64" w14:textId="77777777" w:rsidR="0091036D" w:rsidRPr="006C0125" w:rsidRDefault="0091036D" w:rsidP="002B6C18">
            <w:pPr>
              <w:jc w:val="both"/>
              <w:rPr>
                <w:rFonts w:ascii="Times New Roman" w:hAnsi="Times New Roman" w:cs="Times New Roman"/>
                <w:sz w:val="24"/>
                <w:szCs w:val="24"/>
                <w:highlight w:val="yellow"/>
              </w:rPr>
            </w:pPr>
            <w:r w:rsidRPr="006C0125">
              <w:rPr>
                <w:rFonts w:ascii="Times New Roman" w:hAnsi="Times New Roman" w:cs="Times New Roman"/>
                <w:b/>
                <w:sz w:val="24"/>
                <w:szCs w:val="24"/>
                <w:highlight w:val="yellow"/>
              </w:rPr>
              <w:t>Feature</w:t>
            </w:r>
            <w:r w:rsidRPr="006C0125">
              <w:rPr>
                <w:rFonts w:ascii="Times New Roman" w:hAnsi="Times New Roman" w:cs="Times New Roman"/>
                <w:sz w:val="24"/>
                <w:szCs w:val="24"/>
                <w:highlight w:val="yellow"/>
              </w:rPr>
              <w:t xml:space="preserve">: Features based on area occupancy profile of equidistant pixels. </w:t>
            </w:r>
          </w:p>
          <w:p w14:paraId="7484C4CA" w14:textId="77777777" w:rsidR="0091036D" w:rsidRPr="006C0125" w:rsidRDefault="0091036D" w:rsidP="002B6C18">
            <w:pPr>
              <w:jc w:val="both"/>
              <w:rPr>
                <w:rFonts w:ascii="Times New Roman" w:hAnsi="Times New Roman" w:cs="Times New Roman"/>
                <w:sz w:val="24"/>
                <w:szCs w:val="24"/>
                <w:highlight w:val="yellow"/>
              </w:rPr>
            </w:pPr>
          </w:p>
          <w:p w14:paraId="247E74F1" w14:textId="77777777" w:rsidR="0091036D" w:rsidRPr="006C0125" w:rsidRDefault="0091036D" w:rsidP="002B6C18">
            <w:pPr>
              <w:jc w:val="both"/>
              <w:rPr>
                <w:rFonts w:ascii="Times New Roman" w:hAnsi="Times New Roman" w:cs="Times New Roman"/>
                <w:sz w:val="24"/>
                <w:szCs w:val="24"/>
                <w:highlight w:val="yellow"/>
              </w:rPr>
            </w:pPr>
            <w:r w:rsidRPr="006C0125">
              <w:rPr>
                <w:rFonts w:ascii="Times New Roman" w:hAnsi="Times New Roman" w:cs="Times New Roman"/>
                <w:b/>
                <w:sz w:val="24"/>
                <w:szCs w:val="24"/>
                <w:highlight w:val="yellow"/>
              </w:rPr>
              <w:t>Classifier</w:t>
            </w:r>
            <w:r w:rsidRPr="006C0125">
              <w:rPr>
                <w:rFonts w:ascii="Times New Roman" w:hAnsi="Times New Roman" w:cs="Times New Roman"/>
                <w:sz w:val="24"/>
                <w:szCs w:val="24"/>
                <w:highlight w:val="yellow"/>
              </w:rPr>
              <w:t xml:space="preserve">: Accuracies reported for five classifiers – NB, MLP, SVM, RF and AdaBoost. </w:t>
            </w:r>
          </w:p>
        </w:tc>
        <w:tc>
          <w:tcPr>
            <w:tcW w:w="4249" w:type="dxa"/>
            <w:vAlign w:val="center"/>
          </w:tcPr>
          <w:p w14:paraId="22590942" w14:textId="77777777" w:rsidR="0091036D" w:rsidRPr="006C0125" w:rsidRDefault="0091036D" w:rsidP="002B6C18">
            <w:pPr>
              <w:jc w:val="both"/>
              <w:rPr>
                <w:rFonts w:ascii="Times New Roman" w:hAnsi="Times New Roman" w:cs="Times New Roman"/>
                <w:sz w:val="24"/>
                <w:szCs w:val="24"/>
                <w:highlight w:val="yellow"/>
              </w:rPr>
            </w:pPr>
            <w:r w:rsidRPr="006C0125">
              <w:rPr>
                <w:rFonts w:ascii="Times New Roman" w:hAnsi="Times New Roman" w:cs="Times New Roman"/>
                <w:b/>
                <w:sz w:val="24"/>
                <w:szCs w:val="24"/>
                <w:highlight w:val="yellow"/>
              </w:rPr>
              <w:t>Advantage</w:t>
            </w:r>
            <w:r w:rsidRPr="006C0125">
              <w:rPr>
                <w:rFonts w:ascii="Times New Roman" w:hAnsi="Times New Roman" w:cs="Times New Roman"/>
                <w:sz w:val="24"/>
                <w:szCs w:val="24"/>
                <w:highlight w:val="yellow"/>
              </w:rPr>
              <w:t xml:space="preserve">: The method is script invariant and effective for scene images also. </w:t>
            </w:r>
          </w:p>
          <w:p w14:paraId="4CC4FC4C" w14:textId="77777777" w:rsidR="0091036D" w:rsidRPr="006C0125" w:rsidRDefault="0091036D" w:rsidP="002B6C18">
            <w:pPr>
              <w:jc w:val="both"/>
              <w:rPr>
                <w:rFonts w:ascii="Times New Roman" w:hAnsi="Times New Roman" w:cs="Times New Roman"/>
                <w:sz w:val="24"/>
                <w:szCs w:val="24"/>
                <w:highlight w:val="yellow"/>
              </w:rPr>
            </w:pPr>
          </w:p>
          <w:p w14:paraId="3C0FC8D9" w14:textId="77777777" w:rsidR="0091036D" w:rsidRPr="006C0125" w:rsidRDefault="0091036D" w:rsidP="002B6C18">
            <w:pPr>
              <w:jc w:val="both"/>
              <w:rPr>
                <w:rFonts w:ascii="Times New Roman" w:hAnsi="Times New Roman" w:cs="Times New Roman"/>
                <w:sz w:val="24"/>
                <w:szCs w:val="24"/>
                <w:highlight w:val="yellow"/>
              </w:rPr>
            </w:pPr>
            <w:r w:rsidRPr="006C0125">
              <w:rPr>
                <w:rFonts w:ascii="Times New Roman" w:hAnsi="Times New Roman" w:cs="Times New Roman"/>
                <w:b/>
                <w:sz w:val="24"/>
                <w:szCs w:val="24"/>
                <w:highlight w:val="yellow"/>
              </w:rPr>
              <w:t>Disadvantage</w:t>
            </w:r>
            <w:r w:rsidRPr="006C0125">
              <w:rPr>
                <w:rFonts w:ascii="Times New Roman" w:hAnsi="Times New Roman" w:cs="Times New Roman"/>
                <w:sz w:val="24"/>
                <w:szCs w:val="24"/>
                <w:highlight w:val="yellow"/>
              </w:rPr>
              <w:t>: The method extract features from binary image. It is highly sensitive towards binarization procedure.</w:t>
            </w:r>
          </w:p>
        </w:tc>
      </w:tr>
      <w:tr w:rsidR="0091036D" w:rsidRPr="006C0125" w14:paraId="10A1A079" w14:textId="77777777" w:rsidTr="002B6C18">
        <w:trPr>
          <w:trHeight w:val="492"/>
          <w:jc w:val="center"/>
        </w:trPr>
        <w:tc>
          <w:tcPr>
            <w:tcW w:w="1790" w:type="dxa"/>
            <w:vAlign w:val="center"/>
          </w:tcPr>
          <w:p w14:paraId="3F8D500B" w14:textId="20DB69BC" w:rsidR="0091036D" w:rsidRPr="006C0125" w:rsidRDefault="0091036D" w:rsidP="002B6C18">
            <w:pPr>
              <w:jc w:val="both"/>
              <w:rPr>
                <w:rFonts w:ascii="Times New Roman" w:hAnsi="Times New Roman" w:cs="Times New Roman"/>
                <w:sz w:val="24"/>
                <w:szCs w:val="24"/>
                <w:highlight w:val="yellow"/>
              </w:rPr>
            </w:pPr>
            <w:r w:rsidRPr="006C0125">
              <w:rPr>
                <w:rFonts w:ascii="Times New Roman" w:hAnsi="Times New Roman" w:cs="Times New Roman"/>
                <w:sz w:val="24"/>
                <w:szCs w:val="24"/>
                <w:highlight w:val="yellow"/>
              </w:rPr>
              <w:t xml:space="preserve">Ghosh et al. </w:t>
            </w:r>
            <w:r w:rsidRPr="006C0125">
              <w:rPr>
                <w:rFonts w:ascii="Times New Roman" w:hAnsi="Times New Roman" w:cs="Times New Roman"/>
                <w:sz w:val="24"/>
                <w:szCs w:val="24"/>
                <w:highlight w:val="yellow"/>
              </w:rPr>
              <w:fldChar w:fldCharType="begin" w:fldLock="1"/>
            </w:r>
            <w:r w:rsidRPr="006C0125">
              <w:rPr>
                <w:rFonts w:ascii="Times New Roman" w:hAnsi="Times New Roman" w:cs="Times New Roman"/>
                <w:sz w:val="24"/>
                <w:szCs w:val="24"/>
                <w:highlight w:val="yellow"/>
              </w:rPr>
              <w:instrText>ADDIN CSL_CITATION {"citationItems":[{"id":"ITEM-1","itemData":{"DOI":"10.3390/jimaging4040057","ISSN":"2313433X","abstract":"Isolating non-text components from the text components present in handwritten document images is an important but less explored research area. Addressing this issue, in this paper, we have presented an empirical study on the applicability of various Local Binary Pattern (LBP) based texture features for this problem. This paper also proposes a minor modification in one of the variants of the LBP operator to achieve better performance in the text/non-text classification problem. The feature descriptors are then evaluated on a database, made up of images from 104 handwritten laboratory copies and class notes of various engineering and science branches, using five well-known classifiers. Classification results reflect the effectiveness of LBP-based feature descriptors in text/non-text separation.","author":[{"dropping-particle":"","family":"Ghosh","given":"Sourav","non-dropping-particle":"","parse-names":false,"suffix":""},{"dropping-particle":"","family":"Lahiri","given":"Dibyadwati","non-dropping-particle":"","parse-names":false,"suffix":""},{"dropping-particle":"","family":"Bhowmik","given":"Showmik","non-dropping-particle":"","parse-names":false,"suffix":""},{"dropping-particle":"","family":"Kavallieratou","given":"Ergina","non-dropping-particle":"","parse-names":false,"suffix":""},{"dropping-particle":"","family":"Sarkar","given":"Ram","non-dropping-particle":"","parse-names":false,"suffix":""}],"container-title":"Journal of Imaging","id":"ITEM-1","issue":"4","issued":{"date-parts":[["2018"]]},"title":"Text/non-text separation from handwritten document images using LBP based features: An empirical study","type":"article-journal","volume":"4"},"uris":["http://www.mendeley.com/documents/?uuid=bb649775-6321-4ce5-86d5-c256804fc974"]}],"mendeley":{"formattedCitation":"[16]","plainTextFormattedCitation":"[16]","previouslyFormattedCitation":"[16]"},"properties":{"noteIndex":0},"schema":"https://github.com/citation-style-language/schema/raw/master/csl-citation.json"}</w:instrText>
            </w:r>
            <w:r w:rsidRPr="006C0125">
              <w:rPr>
                <w:rFonts w:ascii="Times New Roman" w:hAnsi="Times New Roman" w:cs="Times New Roman"/>
                <w:sz w:val="24"/>
                <w:szCs w:val="24"/>
                <w:highlight w:val="yellow"/>
              </w:rPr>
              <w:fldChar w:fldCharType="separate"/>
            </w:r>
            <w:r w:rsidRPr="006C0125">
              <w:rPr>
                <w:rFonts w:ascii="Times New Roman" w:hAnsi="Times New Roman" w:cs="Times New Roman"/>
                <w:noProof/>
                <w:sz w:val="24"/>
                <w:szCs w:val="24"/>
                <w:highlight w:val="yellow"/>
              </w:rPr>
              <w:t>[16]</w:t>
            </w:r>
            <w:r w:rsidRPr="006C0125">
              <w:rPr>
                <w:rFonts w:ascii="Times New Roman" w:hAnsi="Times New Roman" w:cs="Times New Roman"/>
                <w:sz w:val="24"/>
                <w:szCs w:val="24"/>
                <w:highlight w:val="yellow"/>
              </w:rPr>
              <w:fldChar w:fldCharType="end"/>
            </w:r>
          </w:p>
        </w:tc>
        <w:tc>
          <w:tcPr>
            <w:tcW w:w="3389" w:type="dxa"/>
            <w:vAlign w:val="center"/>
          </w:tcPr>
          <w:p w14:paraId="2B44813A" w14:textId="77777777" w:rsidR="0091036D" w:rsidRPr="006C0125" w:rsidRDefault="0091036D" w:rsidP="002B6C18">
            <w:pPr>
              <w:jc w:val="both"/>
              <w:rPr>
                <w:rFonts w:ascii="Times New Roman" w:hAnsi="Times New Roman" w:cs="Times New Roman"/>
                <w:sz w:val="24"/>
                <w:szCs w:val="24"/>
                <w:highlight w:val="yellow"/>
              </w:rPr>
            </w:pPr>
            <w:r w:rsidRPr="006C0125">
              <w:rPr>
                <w:rFonts w:ascii="Times New Roman" w:hAnsi="Times New Roman" w:cs="Times New Roman"/>
                <w:b/>
                <w:sz w:val="24"/>
                <w:szCs w:val="24"/>
                <w:highlight w:val="yellow"/>
              </w:rPr>
              <w:t>Feature</w:t>
            </w:r>
            <w:r w:rsidRPr="006C0125">
              <w:rPr>
                <w:rFonts w:ascii="Times New Roman" w:hAnsi="Times New Roman" w:cs="Times New Roman"/>
                <w:sz w:val="24"/>
                <w:szCs w:val="24"/>
                <w:highlight w:val="yellow"/>
              </w:rPr>
              <w:t xml:space="preserve">: RULBP. </w:t>
            </w:r>
          </w:p>
          <w:p w14:paraId="7E1E4FA1" w14:textId="77777777" w:rsidR="0091036D" w:rsidRPr="006C0125" w:rsidRDefault="0091036D" w:rsidP="002B6C18">
            <w:pPr>
              <w:jc w:val="both"/>
              <w:rPr>
                <w:rFonts w:ascii="Times New Roman" w:hAnsi="Times New Roman" w:cs="Times New Roman"/>
                <w:sz w:val="24"/>
                <w:szCs w:val="24"/>
                <w:highlight w:val="yellow"/>
              </w:rPr>
            </w:pPr>
          </w:p>
          <w:p w14:paraId="6BE1D137" w14:textId="77777777" w:rsidR="0091036D" w:rsidRPr="006C0125" w:rsidRDefault="0091036D" w:rsidP="002B6C18">
            <w:pPr>
              <w:jc w:val="both"/>
              <w:rPr>
                <w:rFonts w:ascii="Times New Roman" w:hAnsi="Times New Roman" w:cs="Times New Roman"/>
                <w:b/>
                <w:sz w:val="24"/>
                <w:szCs w:val="24"/>
                <w:highlight w:val="yellow"/>
              </w:rPr>
            </w:pPr>
            <w:r w:rsidRPr="006C0125">
              <w:rPr>
                <w:rFonts w:ascii="Times New Roman" w:hAnsi="Times New Roman" w:cs="Times New Roman"/>
                <w:b/>
                <w:sz w:val="24"/>
                <w:szCs w:val="24"/>
                <w:highlight w:val="yellow"/>
              </w:rPr>
              <w:t>Classifier</w:t>
            </w:r>
            <w:r w:rsidRPr="006C0125">
              <w:rPr>
                <w:rFonts w:ascii="Times New Roman" w:hAnsi="Times New Roman" w:cs="Times New Roman"/>
                <w:sz w:val="24"/>
                <w:szCs w:val="24"/>
                <w:highlight w:val="yellow"/>
              </w:rPr>
              <w:t>: k-NN, NB, MLP, SMO and RF.</w:t>
            </w:r>
          </w:p>
        </w:tc>
        <w:tc>
          <w:tcPr>
            <w:tcW w:w="4249" w:type="dxa"/>
            <w:vAlign w:val="center"/>
          </w:tcPr>
          <w:p w14:paraId="51242364" w14:textId="77777777" w:rsidR="0091036D" w:rsidRPr="006C0125" w:rsidRDefault="0091036D" w:rsidP="002B6C18">
            <w:pPr>
              <w:jc w:val="both"/>
              <w:rPr>
                <w:rFonts w:ascii="Times New Roman" w:hAnsi="Times New Roman" w:cs="Times New Roman"/>
                <w:sz w:val="24"/>
                <w:szCs w:val="24"/>
                <w:highlight w:val="yellow"/>
              </w:rPr>
            </w:pPr>
            <w:r w:rsidRPr="006C0125">
              <w:rPr>
                <w:rFonts w:ascii="Times New Roman" w:hAnsi="Times New Roman" w:cs="Times New Roman"/>
                <w:b/>
                <w:sz w:val="24"/>
                <w:szCs w:val="24"/>
                <w:highlight w:val="yellow"/>
              </w:rPr>
              <w:t>Advantage</w:t>
            </w:r>
            <w:r w:rsidRPr="006C0125">
              <w:rPr>
                <w:rFonts w:ascii="Times New Roman" w:hAnsi="Times New Roman" w:cs="Times New Roman"/>
                <w:sz w:val="24"/>
                <w:szCs w:val="24"/>
                <w:highlight w:val="yellow"/>
              </w:rPr>
              <w:t>: The method is script invariant. It performs better than the other variants of LBP based texture features.</w:t>
            </w:r>
          </w:p>
          <w:p w14:paraId="726E8945" w14:textId="77777777" w:rsidR="0091036D" w:rsidRPr="006C0125" w:rsidRDefault="0091036D" w:rsidP="002B6C18">
            <w:pPr>
              <w:jc w:val="both"/>
              <w:rPr>
                <w:rFonts w:ascii="Times New Roman" w:hAnsi="Times New Roman" w:cs="Times New Roman"/>
                <w:sz w:val="24"/>
                <w:szCs w:val="24"/>
                <w:highlight w:val="yellow"/>
              </w:rPr>
            </w:pPr>
          </w:p>
          <w:p w14:paraId="15950305" w14:textId="77777777" w:rsidR="0091036D" w:rsidRPr="006C0125" w:rsidRDefault="0091036D" w:rsidP="002B6C18">
            <w:pPr>
              <w:jc w:val="both"/>
              <w:rPr>
                <w:rFonts w:ascii="Times New Roman" w:hAnsi="Times New Roman" w:cs="Times New Roman"/>
                <w:b/>
                <w:sz w:val="24"/>
                <w:szCs w:val="24"/>
                <w:highlight w:val="yellow"/>
              </w:rPr>
            </w:pPr>
            <w:r w:rsidRPr="006C0125">
              <w:rPr>
                <w:rFonts w:ascii="Times New Roman" w:hAnsi="Times New Roman" w:cs="Times New Roman"/>
                <w:b/>
                <w:sz w:val="24"/>
                <w:szCs w:val="24"/>
                <w:highlight w:val="yellow"/>
              </w:rPr>
              <w:t>Disadvantage</w:t>
            </w:r>
            <w:r w:rsidRPr="006C0125">
              <w:rPr>
                <w:rFonts w:ascii="Times New Roman" w:hAnsi="Times New Roman" w:cs="Times New Roman"/>
                <w:sz w:val="24"/>
                <w:szCs w:val="24"/>
                <w:highlight w:val="yellow"/>
              </w:rPr>
              <w:t>: It is highly sensitive towards binarization procedure. Performance on document with complex layout and background is not ensured.</w:t>
            </w:r>
          </w:p>
        </w:tc>
      </w:tr>
      <w:tr w:rsidR="0091036D" w:rsidRPr="006C0125" w14:paraId="4E22F065" w14:textId="77777777" w:rsidTr="002B6C18">
        <w:trPr>
          <w:trHeight w:val="422"/>
          <w:jc w:val="center"/>
        </w:trPr>
        <w:tc>
          <w:tcPr>
            <w:tcW w:w="9428" w:type="dxa"/>
            <w:gridSpan w:val="3"/>
            <w:vAlign w:val="center"/>
          </w:tcPr>
          <w:p w14:paraId="23960AA4" w14:textId="77777777" w:rsidR="0091036D" w:rsidRPr="006C0125" w:rsidRDefault="0091036D" w:rsidP="002B6C18">
            <w:pPr>
              <w:tabs>
                <w:tab w:val="left" w:pos="3387"/>
                <w:tab w:val="center" w:pos="4606"/>
              </w:tabs>
              <w:jc w:val="both"/>
              <w:rPr>
                <w:rFonts w:ascii="Times New Roman" w:hAnsi="Times New Roman" w:cs="Times New Roman"/>
                <w:i/>
                <w:sz w:val="24"/>
                <w:szCs w:val="24"/>
                <w:highlight w:val="yellow"/>
              </w:rPr>
            </w:pPr>
            <w:r w:rsidRPr="006C0125">
              <w:rPr>
                <w:rFonts w:ascii="Times New Roman" w:hAnsi="Times New Roman" w:cs="Times New Roman"/>
                <w:i/>
                <w:sz w:val="24"/>
                <w:szCs w:val="24"/>
                <w:highlight w:val="yellow"/>
              </w:rPr>
              <w:t>Pixel based  classification</w:t>
            </w:r>
          </w:p>
        </w:tc>
      </w:tr>
      <w:tr w:rsidR="0091036D" w:rsidRPr="006C0125" w14:paraId="12111E6B" w14:textId="77777777" w:rsidTr="002B6C18">
        <w:trPr>
          <w:trHeight w:val="492"/>
          <w:jc w:val="center"/>
        </w:trPr>
        <w:tc>
          <w:tcPr>
            <w:tcW w:w="1790" w:type="dxa"/>
            <w:vAlign w:val="center"/>
          </w:tcPr>
          <w:p w14:paraId="2D6D4316" w14:textId="3A7436DF" w:rsidR="0091036D" w:rsidRPr="006C0125" w:rsidRDefault="0091036D" w:rsidP="002B6C18">
            <w:pPr>
              <w:jc w:val="both"/>
              <w:rPr>
                <w:rFonts w:ascii="Times New Roman" w:hAnsi="Times New Roman" w:cs="Times New Roman"/>
                <w:sz w:val="24"/>
                <w:szCs w:val="24"/>
                <w:highlight w:val="yellow"/>
              </w:rPr>
            </w:pPr>
            <w:r w:rsidRPr="006C0125">
              <w:rPr>
                <w:rFonts w:ascii="Times New Roman" w:hAnsi="Times New Roman" w:cs="Times New Roman"/>
                <w:sz w:val="24"/>
                <w:szCs w:val="24"/>
                <w:highlight w:val="yellow"/>
              </w:rPr>
              <w:t xml:space="preserve">Garz et al. </w:t>
            </w:r>
            <w:r w:rsidRPr="006C0125">
              <w:rPr>
                <w:rFonts w:ascii="Times New Roman" w:hAnsi="Times New Roman" w:cs="Times New Roman"/>
                <w:sz w:val="24"/>
                <w:szCs w:val="24"/>
                <w:highlight w:val="yellow"/>
              </w:rPr>
              <w:fldChar w:fldCharType="begin" w:fldLock="1"/>
            </w:r>
            <w:r w:rsidRPr="006C0125">
              <w:rPr>
                <w:rFonts w:ascii="Times New Roman" w:hAnsi="Times New Roman" w:cs="Times New Roman"/>
                <w:sz w:val="24"/>
                <w:szCs w:val="24"/>
                <w:highlight w:val="yellow"/>
              </w:rPr>
              <w:instrText>ADDIN CSL_CITATION {"citationItems":[{"id":"ITEM-1","itemData":{"ISBN":"2076-1465","author":[{"dropping-particle":"","family":"Garz","given":"Angelika","non-dropping-particle":"","parse-names":false,"suffix":""},{"dropping-particle":"","family":"Sablatnig","given":"Robert","non-dropping-particle":"","parse-names":false,"suffix":""},{"dropping-particle":"","family":"Diem","given":"Markus","non-dropping-particle":"","parse-names":false,"suffix":""}],"container-title":"2011 19th European Signal Processing Conference","id":"ITEM-1","issued":{"date-parts":[["2011"]]},"page":"1259-1263","publisher":"IEEE","title":"Using local features for efficient layout analysis of ancient manuscripts","type":"paper-conference"},"uris":["http://www.mendeley.com/documents/?uuid=50c15d72-e957-463a-ba2b-1d72805f7f04","http://www.mendeley.com/documents/?uuid=fccc859e-95e4-4211-876a-23f1a8aa68e6"]}],"mendeley":{"formattedCitation":"[17]","plainTextFormattedCitation":"[17]","previouslyFormattedCitation":"[17]"},"properties":{"noteIndex":0},"schema":"https://github.com/citation-style-language/schema/raw/master/csl-citation.json"}</w:instrText>
            </w:r>
            <w:r w:rsidRPr="006C0125">
              <w:rPr>
                <w:rFonts w:ascii="Times New Roman" w:hAnsi="Times New Roman" w:cs="Times New Roman"/>
                <w:sz w:val="24"/>
                <w:szCs w:val="24"/>
                <w:highlight w:val="yellow"/>
              </w:rPr>
              <w:fldChar w:fldCharType="separate"/>
            </w:r>
            <w:r w:rsidRPr="006C0125">
              <w:rPr>
                <w:rFonts w:ascii="Times New Roman" w:hAnsi="Times New Roman" w:cs="Times New Roman"/>
                <w:noProof/>
                <w:sz w:val="24"/>
                <w:szCs w:val="24"/>
                <w:highlight w:val="yellow"/>
              </w:rPr>
              <w:t>[17]</w:t>
            </w:r>
            <w:r w:rsidRPr="006C0125">
              <w:rPr>
                <w:rFonts w:ascii="Times New Roman" w:hAnsi="Times New Roman" w:cs="Times New Roman"/>
                <w:sz w:val="24"/>
                <w:szCs w:val="24"/>
                <w:highlight w:val="yellow"/>
              </w:rPr>
              <w:fldChar w:fldCharType="end"/>
            </w:r>
          </w:p>
        </w:tc>
        <w:tc>
          <w:tcPr>
            <w:tcW w:w="3389" w:type="dxa"/>
            <w:vAlign w:val="center"/>
          </w:tcPr>
          <w:p w14:paraId="53B36826" w14:textId="77777777" w:rsidR="0091036D" w:rsidRPr="006C0125" w:rsidRDefault="0091036D" w:rsidP="002B6C18">
            <w:pPr>
              <w:jc w:val="both"/>
              <w:rPr>
                <w:rFonts w:ascii="Times New Roman" w:hAnsi="Times New Roman" w:cs="Times New Roman"/>
                <w:sz w:val="24"/>
                <w:szCs w:val="24"/>
                <w:highlight w:val="yellow"/>
              </w:rPr>
            </w:pPr>
            <w:r w:rsidRPr="006C0125">
              <w:rPr>
                <w:rFonts w:ascii="Times New Roman" w:hAnsi="Times New Roman" w:cs="Times New Roman"/>
                <w:b/>
                <w:sz w:val="24"/>
                <w:szCs w:val="24"/>
                <w:highlight w:val="yellow"/>
              </w:rPr>
              <w:t>Feature</w:t>
            </w:r>
            <w:r w:rsidRPr="006C0125">
              <w:rPr>
                <w:rFonts w:ascii="Times New Roman" w:hAnsi="Times New Roman" w:cs="Times New Roman"/>
                <w:sz w:val="24"/>
                <w:szCs w:val="24"/>
                <w:highlight w:val="yellow"/>
              </w:rPr>
              <w:t>: SIFT and DoG based features.</w:t>
            </w:r>
          </w:p>
          <w:p w14:paraId="24AF6CBF" w14:textId="77777777" w:rsidR="0091036D" w:rsidRPr="006C0125" w:rsidRDefault="0091036D" w:rsidP="002B6C18">
            <w:pPr>
              <w:jc w:val="both"/>
              <w:rPr>
                <w:rFonts w:ascii="Times New Roman" w:hAnsi="Times New Roman" w:cs="Times New Roman"/>
                <w:sz w:val="24"/>
                <w:szCs w:val="24"/>
                <w:highlight w:val="yellow"/>
              </w:rPr>
            </w:pPr>
          </w:p>
          <w:p w14:paraId="78EBA749" w14:textId="77777777" w:rsidR="0091036D" w:rsidRPr="006C0125" w:rsidRDefault="0091036D" w:rsidP="002B6C18">
            <w:pPr>
              <w:jc w:val="both"/>
              <w:rPr>
                <w:rFonts w:ascii="Times New Roman" w:hAnsi="Times New Roman" w:cs="Times New Roman"/>
                <w:sz w:val="24"/>
                <w:szCs w:val="24"/>
                <w:highlight w:val="yellow"/>
              </w:rPr>
            </w:pPr>
            <w:r w:rsidRPr="006C0125">
              <w:rPr>
                <w:rFonts w:ascii="Times New Roman" w:hAnsi="Times New Roman" w:cs="Times New Roman"/>
                <w:b/>
                <w:sz w:val="24"/>
                <w:szCs w:val="24"/>
                <w:highlight w:val="yellow"/>
              </w:rPr>
              <w:t>Classifier</w:t>
            </w:r>
            <w:r w:rsidRPr="006C0125">
              <w:rPr>
                <w:rFonts w:ascii="Times New Roman" w:hAnsi="Times New Roman" w:cs="Times New Roman"/>
                <w:sz w:val="24"/>
                <w:szCs w:val="24"/>
                <w:highlight w:val="yellow"/>
              </w:rPr>
              <w:t xml:space="preserve">: SVM with RBF as kernel function. </w:t>
            </w:r>
          </w:p>
        </w:tc>
        <w:tc>
          <w:tcPr>
            <w:tcW w:w="4249" w:type="dxa"/>
            <w:vAlign w:val="center"/>
          </w:tcPr>
          <w:p w14:paraId="037D9BCD" w14:textId="77777777" w:rsidR="0091036D" w:rsidRPr="006C0125" w:rsidRDefault="0091036D" w:rsidP="002B6C18">
            <w:pPr>
              <w:jc w:val="both"/>
              <w:rPr>
                <w:rFonts w:ascii="Times New Roman" w:hAnsi="Times New Roman" w:cs="Times New Roman"/>
                <w:sz w:val="24"/>
                <w:szCs w:val="24"/>
                <w:highlight w:val="yellow"/>
              </w:rPr>
            </w:pPr>
            <w:r w:rsidRPr="006C0125">
              <w:rPr>
                <w:rFonts w:ascii="Times New Roman" w:hAnsi="Times New Roman" w:cs="Times New Roman"/>
                <w:b/>
                <w:sz w:val="24"/>
                <w:szCs w:val="24"/>
                <w:highlight w:val="yellow"/>
              </w:rPr>
              <w:t>Advantage</w:t>
            </w:r>
            <w:r w:rsidRPr="006C0125">
              <w:rPr>
                <w:rFonts w:ascii="Times New Roman" w:hAnsi="Times New Roman" w:cs="Times New Roman"/>
                <w:sz w:val="24"/>
                <w:szCs w:val="24"/>
                <w:highlight w:val="yellow"/>
              </w:rPr>
              <w:t xml:space="preserve">: The method does not reply on any binarization technique. The method is robust towards noise and background clutter. </w:t>
            </w:r>
          </w:p>
          <w:p w14:paraId="04CEB9C1" w14:textId="77777777" w:rsidR="0091036D" w:rsidRPr="006C0125" w:rsidRDefault="0091036D" w:rsidP="002B6C18">
            <w:pPr>
              <w:jc w:val="both"/>
              <w:rPr>
                <w:rFonts w:ascii="Times New Roman" w:hAnsi="Times New Roman" w:cs="Times New Roman"/>
                <w:sz w:val="24"/>
                <w:szCs w:val="24"/>
                <w:highlight w:val="yellow"/>
              </w:rPr>
            </w:pPr>
          </w:p>
          <w:p w14:paraId="09B8D006" w14:textId="77777777" w:rsidR="0091036D" w:rsidRPr="006C0125" w:rsidRDefault="0091036D" w:rsidP="002B6C18">
            <w:pPr>
              <w:jc w:val="both"/>
              <w:rPr>
                <w:rFonts w:ascii="Times New Roman" w:hAnsi="Times New Roman" w:cs="Times New Roman"/>
                <w:sz w:val="24"/>
                <w:szCs w:val="24"/>
                <w:highlight w:val="yellow"/>
              </w:rPr>
            </w:pPr>
            <w:r w:rsidRPr="006C0125">
              <w:rPr>
                <w:rFonts w:ascii="Times New Roman" w:hAnsi="Times New Roman" w:cs="Times New Roman"/>
                <w:b/>
                <w:sz w:val="24"/>
                <w:szCs w:val="24"/>
                <w:highlight w:val="yellow"/>
              </w:rPr>
              <w:t>Disadvantage</w:t>
            </w:r>
            <w:r w:rsidRPr="006C0125">
              <w:rPr>
                <w:rFonts w:ascii="Times New Roman" w:hAnsi="Times New Roman" w:cs="Times New Roman"/>
                <w:sz w:val="24"/>
                <w:szCs w:val="24"/>
                <w:highlight w:val="yellow"/>
              </w:rPr>
              <w:t xml:space="preserve">: The method is pixel based contains two stages. As a result, the time complexity is very high. </w:t>
            </w:r>
          </w:p>
        </w:tc>
      </w:tr>
      <w:tr w:rsidR="0091036D" w:rsidRPr="006C0125" w14:paraId="6036C025" w14:textId="77777777" w:rsidTr="002B6C18">
        <w:trPr>
          <w:trHeight w:val="492"/>
          <w:jc w:val="center"/>
        </w:trPr>
        <w:tc>
          <w:tcPr>
            <w:tcW w:w="1790" w:type="dxa"/>
            <w:vAlign w:val="center"/>
          </w:tcPr>
          <w:p w14:paraId="35C8B71A" w14:textId="243626C2" w:rsidR="0091036D" w:rsidRPr="006C0125" w:rsidRDefault="0091036D" w:rsidP="002B6C18">
            <w:pPr>
              <w:jc w:val="both"/>
              <w:rPr>
                <w:rFonts w:ascii="Times New Roman" w:hAnsi="Times New Roman" w:cs="Times New Roman"/>
                <w:sz w:val="24"/>
                <w:szCs w:val="24"/>
                <w:highlight w:val="yellow"/>
              </w:rPr>
            </w:pPr>
            <w:r w:rsidRPr="006C0125">
              <w:rPr>
                <w:rFonts w:ascii="Times New Roman" w:hAnsi="Times New Roman" w:cs="Times New Roman"/>
                <w:sz w:val="24"/>
                <w:szCs w:val="24"/>
                <w:highlight w:val="yellow"/>
              </w:rPr>
              <w:t xml:space="preserve">Gobbi et al. </w:t>
            </w:r>
            <w:r w:rsidRPr="006C0125">
              <w:rPr>
                <w:rFonts w:ascii="Times New Roman" w:hAnsi="Times New Roman" w:cs="Times New Roman"/>
                <w:sz w:val="24"/>
                <w:szCs w:val="24"/>
                <w:highlight w:val="yellow"/>
              </w:rPr>
              <w:fldChar w:fldCharType="begin" w:fldLock="1"/>
            </w:r>
            <w:r w:rsidRPr="006C0125">
              <w:rPr>
                <w:rFonts w:ascii="Times New Roman" w:hAnsi="Times New Roman" w:cs="Times New Roman"/>
                <w:sz w:val="24"/>
                <w:szCs w:val="24"/>
                <w:highlight w:val="yellow"/>
              </w:rPr>
              <w:instrText>ADDIN CSL_CITATION {"citationItems":[{"id":"ITEM-1","itemData":{"author":[{"dropping-particle":"","family":"Gobbi","given":"Stefano","non-dropping-particle":"","parse-names":false,"suffix":""},{"dropping-particle":"","family":"Ciolli","given":"Marco","non-dropping-particle":"","parse-names":false,"suffix":""},{"dropping-particle":"","family":"Porta","given":"Nicola","non-dropping-particle":"La","parse-names":false,"suffix":""},{"dropping-particle":"","family":"Rocchini","given":"Duccio","non-dropping-particle":"","parse-names":false,"suffix":""},{"dropping-particle":"","family":"Tattoni","given":"Clara","non-dropping-particle":"","parse-names":false,"suffix":""},{"dropping-particle":"","family":"Zatelli","given":"Paolo","non-dropping-particle":"","parse-names":false,"suffix":""}],"container-title":"ISPRS International Journal of Geo-Information","id":"ITEM-1","issue":"10","issued":{"date-parts":[["2019"]]},"page":"455","publisher":"Multidisciplinary Digital Publishing Institute","title":"New Tools for the Classification and Filtering of Historical Maps","type":"article-journal","volume":"8"},"uris":["http://www.mendeley.com/documents/?uuid=8dc715cb-2e45-4d0b-b3ab-3e2fde9cf01e","http://www.mendeley.com/documents/?uuid=30561ed6-8c33-4dc7-b0e5-81bed8ebc9d2"]}],"mendeley":{"formattedCitation":"[18]","plainTextFormattedCitation":"[18]","previouslyFormattedCitation":"[18]"},"properties":{"noteIndex":0},"schema":"https://github.com/citation-style-language/schema/raw/master/csl-citation.json"}</w:instrText>
            </w:r>
            <w:r w:rsidRPr="006C0125">
              <w:rPr>
                <w:rFonts w:ascii="Times New Roman" w:hAnsi="Times New Roman" w:cs="Times New Roman"/>
                <w:sz w:val="24"/>
                <w:szCs w:val="24"/>
                <w:highlight w:val="yellow"/>
              </w:rPr>
              <w:fldChar w:fldCharType="separate"/>
            </w:r>
            <w:r w:rsidRPr="006C0125">
              <w:rPr>
                <w:rFonts w:ascii="Times New Roman" w:hAnsi="Times New Roman" w:cs="Times New Roman"/>
                <w:noProof/>
                <w:sz w:val="24"/>
                <w:szCs w:val="24"/>
                <w:highlight w:val="yellow"/>
              </w:rPr>
              <w:t>[18]</w:t>
            </w:r>
            <w:r w:rsidRPr="006C0125">
              <w:rPr>
                <w:rFonts w:ascii="Times New Roman" w:hAnsi="Times New Roman" w:cs="Times New Roman"/>
                <w:sz w:val="24"/>
                <w:szCs w:val="24"/>
                <w:highlight w:val="yellow"/>
              </w:rPr>
              <w:fldChar w:fldCharType="end"/>
            </w:r>
          </w:p>
        </w:tc>
        <w:tc>
          <w:tcPr>
            <w:tcW w:w="3389" w:type="dxa"/>
            <w:vAlign w:val="center"/>
          </w:tcPr>
          <w:p w14:paraId="70253E2E" w14:textId="77777777" w:rsidR="0091036D" w:rsidRPr="006C0125" w:rsidRDefault="0091036D" w:rsidP="002B6C18">
            <w:pPr>
              <w:jc w:val="both"/>
              <w:rPr>
                <w:rFonts w:ascii="Times New Roman" w:hAnsi="Times New Roman" w:cs="Times New Roman"/>
                <w:sz w:val="24"/>
                <w:szCs w:val="24"/>
                <w:highlight w:val="yellow"/>
              </w:rPr>
            </w:pPr>
            <w:r w:rsidRPr="006C0125">
              <w:rPr>
                <w:rFonts w:ascii="Times New Roman" w:hAnsi="Times New Roman" w:cs="Times New Roman"/>
                <w:b/>
                <w:sz w:val="24"/>
                <w:szCs w:val="24"/>
                <w:highlight w:val="yellow"/>
              </w:rPr>
              <w:t>Feature</w:t>
            </w:r>
            <w:r w:rsidRPr="006C0125">
              <w:rPr>
                <w:rFonts w:ascii="Times New Roman" w:hAnsi="Times New Roman" w:cs="Times New Roman"/>
                <w:sz w:val="24"/>
                <w:szCs w:val="24"/>
                <w:highlight w:val="yellow"/>
              </w:rPr>
              <w:t xml:space="preserve">: Fractal dimension, square ratio and circle ratio. </w:t>
            </w:r>
          </w:p>
          <w:p w14:paraId="5FCF4D77" w14:textId="77777777" w:rsidR="0091036D" w:rsidRPr="006C0125" w:rsidRDefault="0091036D" w:rsidP="002B6C18">
            <w:pPr>
              <w:jc w:val="both"/>
              <w:rPr>
                <w:rFonts w:ascii="Times New Roman" w:hAnsi="Times New Roman" w:cs="Times New Roman"/>
                <w:sz w:val="24"/>
                <w:szCs w:val="24"/>
                <w:highlight w:val="yellow"/>
              </w:rPr>
            </w:pPr>
          </w:p>
          <w:p w14:paraId="2EDBB7A8" w14:textId="77777777" w:rsidR="0091036D" w:rsidRPr="006C0125" w:rsidRDefault="0091036D" w:rsidP="002B6C18">
            <w:pPr>
              <w:jc w:val="both"/>
              <w:rPr>
                <w:rFonts w:ascii="Times New Roman" w:hAnsi="Times New Roman" w:cs="Times New Roman"/>
                <w:sz w:val="24"/>
                <w:szCs w:val="24"/>
                <w:highlight w:val="yellow"/>
              </w:rPr>
            </w:pPr>
            <w:r w:rsidRPr="006C0125">
              <w:rPr>
                <w:rFonts w:ascii="Times New Roman" w:hAnsi="Times New Roman" w:cs="Times New Roman"/>
                <w:b/>
                <w:sz w:val="24"/>
                <w:szCs w:val="24"/>
                <w:highlight w:val="yellow"/>
              </w:rPr>
              <w:t>Classifier</w:t>
            </w:r>
            <w:r w:rsidRPr="006C0125">
              <w:rPr>
                <w:rFonts w:ascii="Times New Roman" w:hAnsi="Times New Roman" w:cs="Times New Roman"/>
                <w:sz w:val="24"/>
                <w:szCs w:val="24"/>
                <w:highlight w:val="yellow"/>
              </w:rPr>
              <w:t xml:space="preserve">: Majority voting of k-NN, NB, SVM, MLP and DT.  </w:t>
            </w:r>
          </w:p>
        </w:tc>
        <w:tc>
          <w:tcPr>
            <w:tcW w:w="4249" w:type="dxa"/>
            <w:vAlign w:val="center"/>
          </w:tcPr>
          <w:p w14:paraId="3E217150" w14:textId="77777777" w:rsidR="0091036D" w:rsidRPr="006C0125" w:rsidRDefault="0091036D" w:rsidP="002B6C18">
            <w:pPr>
              <w:jc w:val="both"/>
              <w:rPr>
                <w:rFonts w:ascii="Times New Roman" w:hAnsi="Times New Roman" w:cs="Times New Roman"/>
                <w:sz w:val="24"/>
                <w:szCs w:val="24"/>
                <w:highlight w:val="yellow"/>
              </w:rPr>
            </w:pPr>
            <w:r w:rsidRPr="006C0125">
              <w:rPr>
                <w:rFonts w:ascii="Times New Roman" w:hAnsi="Times New Roman" w:cs="Times New Roman"/>
                <w:b/>
                <w:sz w:val="24"/>
                <w:szCs w:val="24"/>
                <w:highlight w:val="yellow"/>
              </w:rPr>
              <w:lastRenderedPageBreak/>
              <w:t>Advantage</w:t>
            </w:r>
            <w:r w:rsidRPr="006C0125">
              <w:rPr>
                <w:rFonts w:ascii="Times New Roman" w:hAnsi="Times New Roman" w:cs="Times New Roman"/>
                <w:sz w:val="24"/>
                <w:szCs w:val="24"/>
                <w:highlight w:val="yellow"/>
              </w:rPr>
              <w:t xml:space="preserve">: The method is applicable for maps of various kinds and challenges. It is </w:t>
            </w:r>
            <w:r w:rsidRPr="006C0125">
              <w:rPr>
                <w:rFonts w:ascii="Times New Roman" w:hAnsi="Times New Roman" w:cs="Times New Roman"/>
                <w:sz w:val="24"/>
                <w:szCs w:val="24"/>
                <w:highlight w:val="yellow"/>
              </w:rPr>
              <w:lastRenderedPageBreak/>
              <w:t xml:space="preserve">capable of detecting texts, symbols, lines etc. </w:t>
            </w:r>
          </w:p>
          <w:p w14:paraId="2404D644" w14:textId="77777777" w:rsidR="0091036D" w:rsidRPr="006C0125" w:rsidRDefault="0091036D" w:rsidP="002B6C18">
            <w:pPr>
              <w:jc w:val="both"/>
              <w:rPr>
                <w:rFonts w:ascii="Times New Roman" w:hAnsi="Times New Roman" w:cs="Times New Roman"/>
                <w:sz w:val="24"/>
                <w:szCs w:val="24"/>
                <w:highlight w:val="yellow"/>
              </w:rPr>
            </w:pPr>
          </w:p>
          <w:p w14:paraId="689CBE20" w14:textId="77777777" w:rsidR="0091036D" w:rsidRPr="006C0125" w:rsidRDefault="0091036D" w:rsidP="002B6C18">
            <w:pPr>
              <w:jc w:val="both"/>
              <w:rPr>
                <w:rFonts w:ascii="Times New Roman" w:hAnsi="Times New Roman" w:cs="Times New Roman"/>
                <w:sz w:val="24"/>
                <w:szCs w:val="24"/>
                <w:highlight w:val="yellow"/>
              </w:rPr>
            </w:pPr>
            <w:r w:rsidRPr="006C0125">
              <w:rPr>
                <w:rFonts w:ascii="Times New Roman" w:hAnsi="Times New Roman" w:cs="Times New Roman"/>
                <w:b/>
                <w:sz w:val="24"/>
                <w:szCs w:val="24"/>
                <w:highlight w:val="yellow"/>
              </w:rPr>
              <w:t>Disadvantage</w:t>
            </w:r>
            <w:r w:rsidRPr="006C0125">
              <w:rPr>
                <w:rFonts w:ascii="Times New Roman" w:hAnsi="Times New Roman" w:cs="Times New Roman"/>
                <w:sz w:val="24"/>
                <w:szCs w:val="24"/>
                <w:highlight w:val="yellow"/>
              </w:rPr>
              <w:t xml:space="preserve">: The method is relied on a segmentation based method. Poor segmentation will lead to a poor outcome. </w:t>
            </w:r>
          </w:p>
        </w:tc>
      </w:tr>
      <w:tr w:rsidR="0091036D" w14:paraId="5A9FC277" w14:textId="77777777" w:rsidTr="002B6C18">
        <w:trPr>
          <w:trHeight w:val="492"/>
          <w:jc w:val="center"/>
        </w:trPr>
        <w:tc>
          <w:tcPr>
            <w:tcW w:w="1790" w:type="dxa"/>
            <w:vAlign w:val="center"/>
          </w:tcPr>
          <w:p w14:paraId="2F762236" w14:textId="04E5716D" w:rsidR="0091036D" w:rsidRPr="006C0125" w:rsidRDefault="0091036D" w:rsidP="002B6C18">
            <w:pPr>
              <w:jc w:val="both"/>
              <w:rPr>
                <w:rFonts w:ascii="Times New Roman" w:hAnsi="Times New Roman" w:cs="Times New Roman"/>
                <w:sz w:val="24"/>
                <w:szCs w:val="24"/>
                <w:highlight w:val="yellow"/>
              </w:rPr>
            </w:pPr>
            <w:r w:rsidRPr="006C0125">
              <w:rPr>
                <w:rFonts w:ascii="Times New Roman" w:hAnsi="Times New Roman" w:cs="Times New Roman"/>
                <w:sz w:val="24"/>
                <w:szCs w:val="24"/>
                <w:highlight w:val="yellow"/>
              </w:rPr>
              <w:lastRenderedPageBreak/>
              <w:t xml:space="preserve">Kosaraju et al. </w:t>
            </w:r>
            <w:r w:rsidRPr="006C0125">
              <w:rPr>
                <w:rFonts w:ascii="Times New Roman" w:hAnsi="Times New Roman" w:cs="Times New Roman"/>
                <w:sz w:val="24"/>
                <w:szCs w:val="24"/>
                <w:highlight w:val="yellow"/>
              </w:rPr>
              <w:fldChar w:fldCharType="begin" w:fldLock="1"/>
            </w:r>
            <w:r w:rsidRPr="006C0125">
              <w:rPr>
                <w:rFonts w:ascii="Times New Roman" w:hAnsi="Times New Roman" w:cs="Times New Roman"/>
                <w:sz w:val="24"/>
                <w:szCs w:val="24"/>
                <w:highlight w:val="yellow"/>
              </w:rPr>
              <w:instrText>ADDIN CSL_CITATION {"citationItems":[{"id":"ITEM-1","itemData":{"ISBN":"172813014X","author":[{"dropping-particle":"","family":"Kosaraju","given":"Sai Chandra","non-dropping-particle":"","parse-names":false,"suffix":""},{"dropping-particle":"","family":"Masum","given":"Mohammed","non-dropping-particle":"","parse-names":false,"suffix":""},{"dropping-particle":"","family":"Tsaku","given":"Nelson Zange","non-dropping-particle":"","parse-names":false,"suffix":""},{"dropping-particle":"","family":"Patel","given":"Pritesh","non-dropping-particle":"","parse-names":false,"suffix":""},{"dropping-particle":"","family":"Bayramoglu","given":"Tanju","non-dropping-particle":"","parse-names":false,"suffix":""},{"dropping-particle":"","family":"Modgil","given":"Girish","non-dropping-particle":"","parse-names":false,"suffix":""},{"dropping-particle":"","family":"Kang","given":"Mingon","non-dropping-particle":"","parse-names":false,"suffix":""}],"container-title":"2019 International Conference on Document Analysis and Recognition (ICDAR)","id":"ITEM-1","issued":{"date-parts":[["2019"]]},"page":"1029-1034","publisher":"IEEE","title":"DoT-Net: Document Layout Classification Using Texture-Based CNN","type":"paper-conference"},"uris":["http://www.mendeley.com/documents/?uuid=4e725e3a-ecb7-488b-8f2f-f2d117b32d5c","http://www.mendeley.com/documents/?uuid=e96e2ae1-8c6b-4024-8735-504a19a9fb54"]}],"mendeley":{"formattedCitation":"[19]","plainTextFormattedCitation":"[19]","previouslyFormattedCitation":"[19]"},"properties":{"noteIndex":0},"schema":"https://github.com/citation-style-language/schema/raw/master/csl-citation.json"}</w:instrText>
            </w:r>
            <w:r w:rsidRPr="006C0125">
              <w:rPr>
                <w:rFonts w:ascii="Times New Roman" w:hAnsi="Times New Roman" w:cs="Times New Roman"/>
                <w:sz w:val="24"/>
                <w:szCs w:val="24"/>
                <w:highlight w:val="yellow"/>
              </w:rPr>
              <w:fldChar w:fldCharType="separate"/>
            </w:r>
            <w:r w:rsidRPr="006C0125">
              <w:rPr>
                <w:rFonts w:ascii="Times New Roman" w:hAnsi="Times New Roman" w:cs="Times New Roman"/>
                <w:noProof/>
                <w:sz w:val="24"/>
                <w:szCs w:val="24"/>
                <w:highlight w:val="yellow"/>
              </w:rPr>
              <w:t>[19]</w:t>
            </w:r>
            <w:r w:rsidRPr="006C0125">
              <w:rPr>
                <w:rFonts w:ascii="Times New Roman" w:hAnsi="Times New Roman" w:cs="Times New Roman"/>
                <w:sz w:val="24"/>
                <w:szCs w:val="24"/>
                <w:highlight w:val="yellow"/>
              </w:rPr>
              <w:fldChar w:fldCharType="end"/>
            </w:r>
          </w:p>
        </w:tc>
        <w:tc>
          <w:tcPr>
            <w:tcW w:w="3389" w:type="dxa"/>
            <w:vAlign w:val="center"/>
          </w:tcPr>
          <w:p w14:paraId="620B3221" w14:textId="77777777" w:rsidR="0091036D" w:rsidRPr="006C0125" w:rsidRDefault="0091036D" w:rsidP="002B6C18">
            <w:pPr>
              <w:jc w:val="both"/>
              <w:rPr>
                <w:rFonts w:ascii="Times New Roman" w:hAnsi="Times New Roman" w:cs="Times New Roman"/>
                <w:sz w:val="24"/>
                <w:szCs w:val="24"/>
                <w:highlight w:val="yellow"/>
              </w:rPr>
            </w:pPr>
            <w:r w:rsidRPr="006C0125">
              <w:rPr>
                <w:rFonts w:ascii="Times New Roman" w:hAnsi="Times New Roman" w:cs="Times New Roman"/>
                <w:b/>
                <w:sz w:val="24"/>
                <w:szCs w:val="24"/>
                <w:highlight w:val="yellow"/>
              </w:rPr>
              <w:t>Feature</w:t>
            </w:r>
            <w:r w:rsidRPr="006C0125">
              <w:rPr>
                <w:rFonts w:ascii="Times New Roman" w:hAnsi="Times New Roman" w:cs="Times New Roman"/>
                <w:sz w:val="24"/>
                <w:szCs w:val="24"/>
                <w:highlight w:val="yellow"/>
              </w:rPr>
              <w:t>: CNN model based texture features.</w:t>
            </w:r>
          </w:p>
          <w:p w14:paraId="628F04E3" w14:textId="77777777" w:rsidR="0091036D" w:rsidRPr="006C0125" w:rsidRDefault="0091036D" w:rsidP="002B6C18">
            <w:pPr>
              <w:jc w:val="both"/>
              <w:rPr>
                <w:rFonts w:ascii="Times New Roman" w:hAnsi="Times New Roman" w:cs="Times New Roman"/>
                <w:sz w:val="24"/>
                <w:szCs w:val="24"/>
                <w:highlight w:val="yellow"/>
              </w:rPr>
            </w:pPr>
          </w:p>
          <w:p w14:paraId="23BB5DB2" w14:textId="77777777" w:rsidR="0091036D" w:rsidRPr="006C0125" w:rsidRDefault="0091036D" w:rsidP="002B6C18">
            <w:pPr>
              <w:jc w:val="both"/>
              <w:rPr>
                <w:rFonts w:ascii="Times New Roman" w:hAnsi="Times New Roman" w:cs="Times New Roman"/>
                <w:sz w:val="24"/>
                <w:szCs w:val="24"/>
                <w:highlight w:val="yellow"/>
              </w:rPr>
            </w:pPr>
            <w:r w:rsidRPr="006C0125">
              <w:rPr>
                <w:rFonts w:ascii="Times New Roman" w:hAnsi="Times New Roman" w:cs="Times New Roman"/>
                <w:b/>
                <w:sz w:val="24"/>
                <w:szCs w:val="24"/>
                <w:highlight w:val="yellow"/>
              </w:rPr>
              <w:t>Classifier</w:t>
            </w:r>
            <w:r w:rsidRPr="006C0125">
              <w:rPr>
                <w:rFonts w:ascii="Times New Roman" w:hAnsi="Times New Roman" w:cs="Times New Roman"/>
                <w:sz w:val="24"/>
                <w:szCs w:val="24"/>
                <w:highlight w:val="yellow"/>
              </w:rPr>
              <w:t>: DoT-Net</w:t>
            </w:r>
          </w:p>
        </w:tc>
        <w:tc>
          <w:tcPr>
            <w:tcW w:w="4249" w:type="dxa"/>
            <w:vAlign w:val="center"/>
          </w:tcPr>
          <w:p w14:paraId="66063859" w14:textId="77777777" w:rsidR="0091036D" w:rsidRPr="006C0125" w:rsidRDefault="0091036D" w:rsidP="002B6C18">
            <w:pPr>
              <w:jc w:val="both"/>
              <w:rPr>
                <w:rFonts w:ascii="Times New Roman" w:hAnsi="Times New Roman" w:cs="Times New Roman"/>
                <w:sz w:val="24"/>
                <w:szCs w:val="24"/>
                <w:highlight w:val="yellow"/>
              </w:rPr>
            </w:pPr>
            <w:r w:rsidRPr="006C0125">
              <w:rPr>
                <w:rFonts w:ascii="Times New Roman" w:hAnsi="Times New Roman" w:cs="Times New Roman"/>
                <w:b/>
                <w:sz w:val="24"/>
                <w:szCs w:val="24"/>
                <w:highlight w:val="yellow"/>
              </w:rPr>
              <w:t>Advantage</w:t>
            </w:r>
            <w:r w:rsidRPr="006C0125">
              <w:rPr>
                <w:rFonts w:ascii="Times New Roman" w:hAnsi="Times New Roman" w:cs="Times New Roman"/>
                <w:sz w:val="24"/>
                <w:szCs w:val="24"/>
                <w:highlight w:val="yellow"/>
              </w:rPr>
              <w:t>: The proposed approach is capable of identifying text, image, table, mathematical expression, and line-diagram etc. DoT-Net can capture textural variations among the multiclass regions of documents.</w:t>
            </w:r>
          </w:p>
          <w:p w14:paraId="17ACA180" w14:textId="77777777" w:rsidR="0091036D" w:rsidRPr="006C0125" w:rsidRDefault="0091036D" w:rsidP="002B6C18">
            <w:pPr>
              <w:jc w:val="both"/>
              <w:rPr>
                <w:rFonts w:ascii="Times New Roman" w:hAnsi="Times New Roman" w:cs="Times New Roman"/>
                <w:sz w:val="24"/>
                <w:szCs w:val="24"/>
                <w:highlight w:val="yellow"/>
              </w:rPr>
            </w:pPr>
          </w:p>
          <w:p w14:paraId="54BC65F1" w14:textId="77777777" w:rsidR="0091036D" w:rsidRPr="00EB24FF" w:rsidRDefault="0091036D" w:rsidP="002B6C18">
            <w:pPr>
              <w:jc w:val="both"/>
              <w:rPr>
                <w:rFonts w:ascii="Times New Roman" w:hAnsi="Times New Roman" w:cs="Times New Roman"/>
                <w:sz w:val="24"/>
                <w:szCs w:val="24"/>
              </w:rPr>
            </w:pPr>
            <w:r w:rsidRPr="006C0125">
              <w:rPr>
                <w:rFonts w:ascii="Times New Roman" w:hAnsi="Times New Roman" w:cs="Times New Roman"/>
                <w:b/>
                <w:sz w:val="24"/>
                <w:szCs w:val="24"/>
                <w:highlight w:val="yellow"/>
              </w:rPr>
              <w:t>Disadvantage</w:t>
            </w:r>
            <w:r w:rsidRPr="006C0125">
              <w:rPr>
                <w:rFonts w:ascii="Times New Roman" w:hAnsi="Times New Roman" w:cs="Times New Roman"/>
                <w:sz w:val="24"/>
                <w:szCs w:val="24"/>
                <w:highlight w:val="yellow"/>
              </w:rPr>
              <w:t>: The proposed technique need ample amount of training samples. As it is a pixel based classification, the time complexity is very high.</w:t>
            </w:r>
            <w:r>
              <w:rPr>
                <w:rFonts w:ascii="Times New Roman" w:hAnsi="Times New Roman" w:cs="Times New Roman"/>
                <w:sz w:val="24"/>
                <w:szCs w:val="24"/>
              </w:rPr>
              <w:t xml:space="preserve"> </w:t>
            </w:r>
          </w:p>
        </w:tc>
      </w:tr>
    </w:tbl>
    <w:p w14:paraId="7412D444" w14:textId="77777777" w:rsidR="0091036D" w:rsidRPr="00440603" w:rsidRDefault="0091036D" w:rsidP="006D3A26">
      <w:pPr>
        <w:spacing w:line="360" w:lineRule="auto"/>
        <w:jc w:val="both"/>
        <w:rPr>
          <w:rFonts w:ascii="Times New Roman" w:eastAsiaTheme="minorEastAsia" w:hAnsi="Times New Roman" w:cs="Times New Roman"/>
          <w:b/>
          <w:sz w:val="24"/>
          <w:szCs w:val="24"/>
        </w:rPr>
      </w:pPr>
    </w:p>
    <w:p w14:paraId="392E1CE1" w14:textId="0435E499" w:rsidR="00BB5F1D" w:rsidRPr="00984456" w:rsidRDefault="00131A6D" w:rsidP="006D3A26">
      <w:pPr>
        <w:spacing w:line="360" w:lineRule="auto"/>
        <w:jc w:val="both"/>
        <w:rPr>
          <w:rFonts w:ascii="Times New Roman" w:eastAsiaTheme="minorEastAsia" w:hAnsi="Times New Roman" w:cs="Times New Roman"/>
          <w:b/>
          <w:sz w:val="24"/>
          <w:szCs w:val="24"/>
        </w:rPr>
      </w:pPr>
      <w:del w:id="10" w:author="User" w:date="2020-07-29T12:40:00Z">
        <w:r w:rsidRPr="00984456" w:rsidDel="00214D6B">
          <w:rPr>
            <w:rFonts w:ascii="Times New Roman" w:eastAsiaTheme="minorEastAsia" w:hAnsi="Times New Roman" w:cs="Times New Roman"/>
            <w:b/>
            <w:sz w:val="24"/>
            <w:szCs w:val="24"/>
          </w:rPr>
          <w:delText>Section 2:</w:delText>
        </w:r>
      </w:del>
      <w:ins w:id="11" w:author="User" w:date="2020-07-29T12:40:00Z">
        <w:r w:rsidR="00214D6B">
          <w:rPr>
            <w:rFonts w:ascii="Times New Roman" w:eastAsiaTheme="minorEastAsia" w:hAnsi="Times New Roman" w:cs="Times New Roman"/>
            <w:b/>
            <w:sz w:val="24"/>
            <w:szCs w:val="24"/>
          </w:rPr>
          <w:t>2.2. Feature selection</w:t>
        </w:r>
      </w:ins>
    </w:p>
    <w:p w14:paraId="3916AD78" w14:textId="2A811AFA" w:rsidR="000935FC" w:rsidRPr="004F2031" w:rsidRDefault="00131A6D" w:rsidP="006D3A26">
      <w:pPr>
        <w:spacing w:line="360" w:lineRule="auto"/>
        <w:jc w:val="both"/>
        <w:rPr>
          <w:rFonts w:ascii="Times New Roman" w:eastAsiaTheme="minorEastAsia" w:hAnsi="Times New Roman" w:cs="Times New Roman"/>
          <w:sz w:val="24"/>
          <w:szCs w:val="24"/>
        </w:rPr>
      </w:pPr>
      <w:r w:rsidRPr="004F2031">
        <w:rPr>
          <w:rFonts w:ascii="Times New Roman" w:eastAsiaTheme="minorEastAsia" w:hAnsi="Times New Roman" w:cs="Times New Roman"/>
          <w:sz w:val="24"/>
          <w:szCs w:val="24"/>
        </w:rPr>
        <w:t xml:space="preserve">Feature selection methods can be divided into three categories: filter, wrapper and embedded. Filter based feature selection has been applied in various domains since a long time </w:t>
      </w:r>
      <w:r w:rsidR="003A0AAD">
        <w:rPr>
          <w:rStyle w:val="FootnoteReference"/>
          <w:rFonts w:ascii="Times New Roman" w:eastAsiaTheme="minorEastAsia" w:hAnsi="Times New Roman" w:cs="Times New Roman"/>
          <w:sz w:val="24"/>
          <w:szCs w:val="24"/>
        </w:rPr>
        <w:fldChar w:fldCharType="begin" w:fldLock="1"/>
      </w:r>
      <w:r w:rsidR="0091036D">
        <w:rPr>
          <w:rFonts w:ascii="Times New Roman" w:eastAsiaTheme="minorEastAsia" w:hAnsi="Times New Roman" w:cs="Times New Roman"/>
          <w:sz w:val="24"/>
          <w:szCs w:val="24"/>
        </w:rPr>
        <w:instrText>ADDIN CSL_CITATION {"citationItems":[{"id":"ITEM-1","itemData":{"DOI":"10.1109/ReTIS.2015.7232882","ISBN":"9781479983490","abstract":"Automatic identification of scripts, an imperative research problem during the last few decades, has posed many challenges in any multi-script environment. As India is a multilingual country, therefore, text documents containing more than one language are very familiar phenomenon here. But to digitize these multi-lingual documents using any Optical Character Recognition (OCR) engine, first it is required to recognize the scripts used to write the same. In this paper, a page-level script identification technique for eight popular handwritten scripts namely, Bangla, Devanagari, Gurumukhi, Oriya, Tamil, Telugu, Urdu along with Roman has been proposed. To start with, Modified log-Gabor filters based texture features are designed from each of the document pages. Then the proposed model is evaluated using multiple classifiers and based on their identification accuracies, it is found that Simple Logistic performs the best. Outcome of the present experiment reveals the usefulness of the Modified log-Gabor filters based features in recognition of handwritten Indic scripts. A total of 240 document pages is used to carry out the present experiment and it yields 95.57% accuracy in identifying the scripts of the documents. Even if the proposed method is assessed on limited dataset, but considering the intricacies of the scripts, the outcome can be assumed reasonably acceptable.","author":[{"dropping-particle":"","family":"Singh","given":"Pawan Kumar","non-dropping-particle":"","parse-names":false,"suffix":""},{"dropping-particle":"","family":"Chatterjee","given":"Iman","non-dropping-particle":"","parse-names":false,"suffix":""},{"dropping-particle":"","family":"Sarkar","given":"Ram","non-dropping-particle":"","parse-names":false,"suffix":""}],"container-title":"2015 IEEE 2nd International Conference on Recent Trends in Information Systems, ReTIS 2015 - Proceedings","id":"ITEM-1","issued":{"date-parts":[["2015"]]},"page":"225-230","title":"Page-level handwritten script identification using modified log-Gabor filter based features","type":"paper-conference"},"uris":["http://www.mendeley.com/documents/?uuid=be387e0b-7248-3c55-88be-aa4f254c5a0a","http://www.mendeley.com/documents/?uuid=0f437994-5c02-43a2-8ab3-2999fe972c02"]}],"mendeley":{"formattedCitation":"[21]","plainTextFormattedCitation":"[21]","previouslyFormattedCitation":"[21]"},"properties":{"noteIndex":0},"schema":"https://github.com/citation-style-language/schema/raw/master/csl-citation.json"}</w:instrText>
      </w:r>
      <w:r w:rsidR="003A0AAD">
        <w:rPr>
          <w:rStyle w:val="FootnoteReference"/>
          <w:rFonts w:ascii="Times New Roman" w:eastAsiaTheme="minorEastAsia" w:hAnsi="Times New Roman" w:cs="Times New Roman"/>
          <w:sz w:val="24"/>
          <w:szCs w:val="24"/>
        </w:rPr>
        <w:fldChar w:fldCharType="separate"/>
      </w:r>
      <w:r w:rsidR="0091036D" w:rsidRPr="0091036D">
        <w:rPr>
          <w:rFonts w:ascii="Times New Roman" w:eastAsiaTheme="minorEastAsia" w:hAnsi="Times New Roman" w:cs="Times New Roman"/>
          <w:bCs/>
          <w:noProof/>
          <w:sz w:val="24"/>
          <w:szCs w:val="24"/>
        </w:rPr>
        <w:t>[21]</w:t>
      </w:r>
      <w:r w:rsidR="003A0AAD">
        <w:rPr>
          <w:rStyle w:val="FootnoteReference"/>
          <w:rFonts w:ascii="Times New Roman" w:eastAsiaTheme="minorEastAsia" w:hAnsi="Times New Roman" w:cs="Times New Roman"/>
          <w:sz w:val="24"/>
          <w:szCs w:val="24"/>
        </w:rPr>
        <w:fldChar w:fldCharType="end"/>
      </w:r>
      <w:r w:rsidR="003A0AAD">
        <w:rPr>
          <w:rStyle w:val="FootnoteReference"/>
          <w:rFonts w:ascii="Times New Roman" w:eastAsiaTheme="minorEastAsia" w:hAnsi="Times New Roman" w:cs="Times New Roman"/>
          <w:sz w:val="24"/>
          <w:szCs w:val="24"/>
        </w:rPr>
        <w:fldChar w:fldCharType="begin" w:fldLock="1"/>
      </w:r>
      <w:r w:rsidR="0091036D">
        <w:rPr>
          <w:rFonts w:ascii="Times New Roman" w:eastAsiaTheme="minorEastAsia" w:hAnsi="Times New Roman" w:cs="Times New Roman"/>
          <w:sz w:val="24"/>
          <w:szCs w:val="24"/>
        </w:rPr>
        <w:instrText>ADDIN CSL_CITATION {"citationItems":[{"id":"ITEM-1","itemData":{"author":[{"dropping-particle":"","family":"He","given":"Xiaofei","non-dropping-particle":"","parse-names":false,"suffix":""},{"dropping-particle":"","family":"Cai","given":"Deng","non-dropping-particle":"","parse-names":false,"suffix":""},{"dropping-particle":"","family":"Niyogi","given":"Partha","non-dropping-particle":"","parse-names":false,"suffix":""}],"container-title":"Advances in neural information processing systems","id":"ITEM-1","issued":{"date-parts":[["2006"]]},"page":"507-514","title":"Laplacian score for feature selection","type":"paper-conference"},"uris":["http://www.mendeley.com/documents/?uuid=ccca83c2-5310-4b0a-8d28-f1722c6e2f88"]}],"mendeley":{"formattedCitation":"[22]","plainTextFormattedCitation":"[22]","previouslyFormattedCitation":"[22]"},"properties":{"noteIndex":0},"schema":"https://github.com/citation-style-language/schema/raw/master/csl-citation.json"}</w:instrText>
      </w:r>
      <w:r w:rsidR="003A0AAD">
        <w:rPr>
          <w:rStyle w:val="FootnoteReference"/>
          <w:rFonts w:ascii="Times New Roman" w:eastAsiaTheme="minorEastAsia" w:hAnsi="Times New Roman" w:cs="Times New Roman"/>
          <w:sz w:val="24"/>
          <w:szCs w:val="24"/>
        </w:rPr>
        <w:fldChar w:fldCharType="separate"/>
      </w:r>
      <w:r w:rsidR="0091036D" w:rsidRPr="0091036D">
        <w:rPr>
          <w:rFonts w:ascii="Times New Roman" w:eastAsiaTheme="minorEastAsia" w:hAnsi="Times New Roman" w:cs="Times New Roman"/>
          <w:noProof/>
          <w:sz w:val="24"/>
          <w:szCs w:val="24"/>
        </w:rPr>
        <w:t>[22]</w:t>
      </w:r>
      <w:r w:rsidR="003A0AAD">
        <w:rPr>
          <w:rStyle w:val="FootnoteReference"/>
          <w:rFonts w:ascii="Times New Roman" w:eastAsiaTheme="minorEastAsia" w:hAnsi="Times New Roman" w:cs="Times New Roman"/>
          <w:sz w:val="24"/>
          <w:szCs w:val="24"/>
        </w:rPr>
        <w:fldChar w:fldCharType="end"/>
      </w:r>
      <w:r w:rsidR="003A0AAD">
        <w:rPr>
          <w:rStyle w:val="FootnoteReference"/>
          <w:rFonts w:ascii="Times New Roman" w:eastAsiaTheme="minorEastAsia" w:hAnsi="Times New Roman" w:cs="Times New Roman"/>
          <w:sz w:val="24"/>
          <w:szCs w:val="24"/>
        </w:rPr>
        <w:fldChar w:fldCharType="begin" w:fldLock="1"/>
      </w:r>
      <w:r w:rsidR="0091036D">
        <w:rPr>
          <w:rFonts w:ascii="Times New Roman" w:eastAsiaTheme="minorEastAsia" w:hAnsi="Times New Roman" w:cs="Times New Roman"/>
          <w:sz w:val="24"/>
          <w:szCs w:val="24"/>
        </w:rPr>
        <w:instrText>ADDIN CSL_CITATION {"citationItems":[{"id":"ITEM-1","itemData":{"DOI":"10.1007/978-81-322-1602-5_154","ISBN":"9788132216018","ISSN":"21945357","abstract":"A large portion of a document is usually covered by irrelevant features. Instead of identifying actual context of the document, such features increase dimensions in the representation model and computational complexity of underlying algorithm, and hence adversely affect the performance. It necessitates a requirement of relevant feature selection in the given feature space. In this context, feature selection plays a key role in removing irrelevant features from the original feature space. Feature selection methods are broadly categorized into three groups: filter, wrapper, and embedded. Filter methods are widely used in text mining because of their simplicity, computational complexity, and efficiency. In this article, we provide a brief survey of filter feature selection methods along with some of the recent developments in this area. Keywords Text mining, Text categorization, Text clustering, Feature extraction, Feature selection, Filter methods","author":[{"dropping-particle":"","family":"Bharti","given":"Kusum Kumari","non-dropping-particle":"","parse-names":false,"suffix":""},{"dropping-particle":"","family":"Singh","given":"Pramod Kumar","non-dropping-particle":"","parse-names":false,"suffix":""}],"container-title":"Advances in Intelligent Systems and Computing","id":"ITEM-1","issued":{"date-parts":[["2014"]]},"page":"1545-1559","title":"A survey on filter techniques for feature selection in text mining","type":"paper-conference","volume":"236"},"uris":["http://www.mendeley.com/documents/?uuid=2cae7edf-9113-3e12-b084-4e3674abe366","http://www.mendeley.com/documents/?uuid=327a2246-36f7-4c92-9502-ad4bdb2616ab"]}],"mendeley":{"formattedCitation":"[23]","plainTextFormattedCitation":"[23]","previouslyFormattedCitation":"[23]"},"properties":{"noteIndex":0},"schema":"https://github.com/citation-style-language/schema/raw/master/csl-citation.json"}</w:instrText>
      </w:r>
      <w:r w:rsidR="003A0AAD">
        <w:rPr>
          <w:rStyle w:val="FootnoteReference"/>
          <w:rFonts w:ascii="Times New Roman" w:eastAsiaTheme="minorEastAsia" w:hAnsi="Times New Roman" w:cs="Times New Roman"/>
          <w:sz w:val="24"/>
          <w:szCs w:val="24"/>
        </w:rPr>
        <w:fldChar w:fldCharType="separate"/>
      </w:r>
      <w:r w:rsidR="0091036D" w:rsidRPr="0091036D">
        <w:rPr>
          <w:rFonts w:ascii="Times New Roman" w:eastAsiaTheme="minorEastAsia" w:hAnsi="Times New Roman" w:cs="Times New Roman"/>
          <w:noProof/>
          <w:sz w:val="24"/>
          <w:szCs w:val="24"/>
        </w:rPr>
        <w:t>[23]</w:t>
      </w:r>
      <w:r w:rsidR="003A0AAD">
        <w:rPr>
          <w:rStyle w:val="FootnoteReference"/>
          <w:rFonts w:ascii="Times New Roman" w:eastAsiaTheme="minorEastAsia" w:hAnsi="Times New Roman" w:cs="Times New Roman"/>
          <w:sz w:val="24"/>
          <w:szCs w:val="24"/>
        </w:rPr>
        <w:fldChar w:fldCharType="end"/>
      </w:r>
      <w:r w:rsidRPr="004F2031">
        <w:rPr>
          <w:rFonts w:ascii="Times New Roman" w:eastAsiaTheme="minorEastAsia" w:hAnsi="Times New Roman" w:cs="Times New Roman"/>
          <w:sz w:val="24"/>
          <w:szCs w:val="24"/>
        </w:rPr>
        <w:t xml:space="preserve">.  In </w:t>
      </w:r>
      <w:r w:rsidR="003A0AAD">
        <w:rPr>
          <w:rStyle w:val="FootnoteReference"/>
          <w:rFonts w:ascii="Times New Roman" w:eastAsiaTheme="minorEastAsia" w:hAnsi="Times New Roman" w:cs="Times New Roman"/>
          <w:sz w:val="24"/>
          <w:szCs w:val="24"/>
        </w:rPr>
        <w:fldChar w:fldCharType="begin" w:fldLock="1"/>
      </w:r>
      <w:r w:rsidR="0091036D">
        <w:rPr>
          <w:rFonts w:ascii="Times New Roman" w:eastAsiaTheme="minorEastAsia" w:hAnsi="Times New Roman" w:cs="Times New Roman"/>
          <w:sz w:val="24"/>
          <w:szCs w:val="24"/>
        </w:rPr>
        <w:instrText>ADDIN CSL_CITATION {"citationItems":[{"id":"ITEM-1","itemData":{"DOI":"10.1109/72.298224","abstract":"This paper investigates the application of the mutual infor\" criterion to evaluate a set of candidate features and to select an informative subset to be used as input data for a neural network classifier. Because the mutual information measures arbitrary dependencies between random variables, it is suitable for assessing the \"information content\" of features in complex classification tasks, where methods bases on linear relations (like the correlation) are prone to mistakes. The fact that the mutual information is independent of the coordinates chosen permits a robust estimation. Nonetheless, the use of the mutual information for tasks characterized by high input dimensionality requires suitable approximations because of the prohibitive demands on computation and samples. An algorithm is proposed that is based on a \"greedy\" selection of the features and that takes both the mutual information with respect to the output class and with respect to the already-selected features into account. Finally the results of a series of experiments are discussed. Index Terms-Feature extraction, neural network pruning, di-mensionality reduction, mutual information, supervised learning, adaptive classifiers.","author":[{"dropping-particle":"","family":"Battiti","given":"Roberto","non-dropping-particle":"","parse-names":false,"suffix":""}],"container-title":"IEEE TRANSACTIONS ON NEURAL NETWORKS","id":"ITEM-1","issue":"4","issued":{"date-parts":[["1994"]]},"page":"531","title":"Using Mutual Information for Selecting Features in Supervised Neural Net Learning","type":"article-journal","volume":"5"},"uris":["http://www.mendeley.com/documents/?uuid=7bb2ae64-62df-3391-b823-3908476a812d","http://www.mendeley.com/documents/?uuid=c27b1881-ccfc-4195-9e13-0cc133909178"]}],"mendeley":{"formattedCitation":"[24]","plainTextFormattedCitation":"[24]","previouslyFormattedCitation":"[24]"},"properties":{"noteIndex":0},"schema":"https://github.com/citation-style-language/schema/raw/master/csl-citation.json"}</w:instrText>
      </w:r>
      <w:r w:rsidR="003A0AAD">
        <w:rPr>
          <w:rStyle w:val="FootnoteReference"/>
          <w:rFonts w:ascii="Times New Roman" w:eastAsiaTheme="minorEastAsia" w:hAnsi="Times New Roman" w:cs="Times New Roman"/>
          <w:sz w:val="24"/>
          <w:szCs w:val="24"/>
        </w:rPr>
        <w:fldChar w:fldCharType="separate"/>
      </w:r>
      <w:r w:rsidR="0091036D" w:rsidRPr="0091036D">
        <w:rPr>
          <w:rFonts w:ascii="Times New Roman" w:eastAsiaTheme="minorEastAsia" w:hAnsi="Times New Roman" w:cs="Times New Roman"/>
          <w:bCs/>
          <w:noProof/>
          <w:sz w:val="24"/>
          <w:szCs w:val="24"/>
        </w:rPr>
        <w:t>[24]</w:t>
      </w:r>
      <w:r w:rsidR="003A0AAD">
        <w:rPr>
          <w:rStyle w:val="FootnoteReference"/>
          <w:rFonts w:ascii="Times New Roman" w:eastAsiaTheme="minorEastAsia" w:hAnsi="Times New Roman" w:cs="Times New Roman"/>
          <w:sz w:val="24"/>
          <w:szCs w:val="24"/>
        </w:rPr>
        <w:fldChar w:fldCharType="end"/>
      </w:r>
      <w:r w:rsidRPr="004F2031">
        <w:rPr>
          <w:rFonts w:ascii="Times New Roman" w:eastAsiaTheme="minorEastAsia" w:hAnsi="Times New Roman" w:cs="Times New Roman"/>
          <w:sz w:val="24"/>
          <w:szCs w:val="24"/>
        </w:rPr>
        <w:t xml:space="preserve">, the author has proposed a Mutual Information based Feature Selection (MIFS) technique which has applied a heuristic modification to </w:t>
      </w:r>
      <w:r w:rsidR="007A16DA" w:rsidRPr="007A16DA">
        <w:rPr>
          <w:rFonts w:ascii="Times New Roman" w:eastAsiaTheme="minorEastAsia" w:hAnsi="Times New Roman" w:cs="Times New Roman"/>
          <w:b/>
          <w:color w:val="00B050"/>
          <w:sz w:val="24"/>
          <w:szCs w:val="24"/>
        </w:rPr>
        <w:t>Mutual Information</w:t>
      </w:r>
      <w:r w:rsidR="002849EC">
        <w:rPr>
          <w:rFonts w:ascii="Times New Roman" w:eastAsiaTheme="minorEastAsia" w:hAnsi="Times New Roman" w:cs="Times New Roman"/>
          <w:b/>
          <w:color w:val="00B050"/>
          <w:sz w:val="24"/>
          <w:szCs w:val="24"/>
        </w:rPr>
        <w:t xml:space="preserve"> (MI</w:t>
      </w:r>
      <w:r w:rsidR="007A16DA" w:rsidRPr="007A16DA">
        <w:rPr>
          <w:rFonts w:ascii="Times New Roman" w:eastAsiaTheme="minorEastAsia" w:hAnsi="Times New Roman" w:cs="Times New Roman"/>
          <w:b/>
          <w:color w:val="00B050"/>
          <w:sz w:val="24"/>
          <w:szCs w:val="24"/>
        </w:rPr>
        <w:t>)</w:t>
      </w:r>
      <w:r w:rsidRPr="007A16DA">
        <w:rPr>
          <w:rFonts w:ascii="Times New Roman" w:eastAsiaTheme="minorEastAsia" w:hAnsi="Times New Roman" w:cs="Times New Roman"/>
          <w:b/>
          <w:color w:val="00B050"/>
          <w:sz w:val="24"/>
          <w:szCs w:val="24"/>
        </w:rPr>
        <w:t>.</w:t>
      </w:r>
      <w:r w:rsidRPr="007A16DA">
        <w:rPr>
          <w:rFonts w:ascii="Times New Roman" w:eastAsiaTheme="minorEastAsia" w:hAnsi="Times New Roman" w:cs="Times New Roman"/>
          <w:color w:val="00B050"/>
          <w:sz w:val="24"/>
          <w:szCs w:val="24"/>
        </w:rPr>
        <w:t xml:space="preserve"> </w:t>
      </w:r>
      <w:r w:rsidRPr="004F2031">
        <w:rPr>
          <w:rFonts w:ascii="Times New Roman" w:eastAsiaTheme="minorEastAsia" w:hAnsi="Times New Roman" w:cs="Times New Roman"/>
          <w:sz w:val="24"/>
          <w:szCs w:val="24"/>
        </w:rPr>
        <w:t xml:space="preserve">In </w:t>
      </w:r>
      <w:r w:rsidR="003A0AAD">
        <w:rPr>
          <w:rStyle w:val="FootnoteReference"/>
          <w:rFonts w:ascii="Times New Roman" w:eastAsiaTheme="minorEastAsia" w:hAnsi="Times New Roman" w:cs="Times New Roman"/>
          <w:sz w:val="24"/>
          <w:szCs w:val="24"/>
        </w:rPr>
        <w:fldChar w:fldCharType="begin" w:fldLock="1"/>
      </w:r>
      <w:r w:rsidR="0091036D">
        <w:rPr>
          <w:rFonts w:ascii="Times New Roman" w:eastAsiaTheme="minorEastAsia" w:hAnsi="Times New Roman" w:cs="Times New Roman"/>
          <w:sz w:val="24"/>
          <w:szCs w:val="24"/>
        </w:rPr>
        <w:instrText>ADDIN CSL_CITATION {"citationItems":[{"id":"ITEM-1","itemData":{"DOI":"10.1109/72.977291","abstract":"Feature selection plays an important role in classifying systems such as neural networks (NNs). We use a set of attributes which are relevant, irrelevant or redundant and from the viewpoint of managing a dataset which can be huge, reducing the number of attributes by selecting only the relevant ones is desirable. In doing so, higher performances with lower computational effort is expected. In this paper, we propose two feature selection algorithms. The limitation of mutual information feature selector (MIFS) is analyzed and a method to overcome this limitation is studied. One of the proposed algorithms makes more considered use of mutual information between input attributes and output classes than the MIFS. What is demonstrated is that the proposed method can provide the performance of the ideal greedy selection algorithm when information is distributed uniformly. The computational load for this algorithm is nearly the same as that of MIFS. In addition, another feature selection algorithm using the Taguchi method is proposed. This is advanced as a solution to the question as to how to identify good features with as few experiments as possible. The proposed algorithms are applied to several classification problems and compared with MIFS. These two algorithms can be combined to complement each other's limitations. The combined algorithm performed well in several experiments and should prove to be a useful method in selecting features for classification problems. Index Terms-Feature selection, mutual information, neural networks (NNs), orthogonal array, Taguchi method.","author":[{"dropping-particle":"","family":"Kwak","given":"Nojun","non-dropping-particle":"","parse-names":false,"suffix":""},{"dropping-particle":"","family":"Choi","given":"Chong-Ho","non-dropping-particle":"","parse-names":false,"suffix":""}],"container-title":"IEEE TRANSACTIONS ON NEURAL NETWORKS","id":"ITEM-1","issue":"1","issued":{"date-parts":[["2002"]]},"page":"143","title":"Input Feature Selection for Classification Problems","type":"article-journal","volume":"13"},"uris":["http://www.mendeley.com/documents/?uuid=1ef00199-7360-3e0e-99e1-2bed1dabed9f","http://www.mendeley.com/documents/?uuid=35fafcf5-2583-4735-be55-b0316568009f"]}],"mendeley":{"formattedCitation":"[25]","plainTextFormattedCitation":"[25]","previouslyFormattedCitation":"[25]"},"properties":{"noteIndex":0},"schema":"https://github.com/citation-style-language/schema/raw/master/csl-citation.json"}</w:instrText>
      </w:r>
      <w:r w:rsidR="003A0AAD">
        <w:rPr>
          <w:rStyle w:val="FootnoteReference"/>
          <w:rFonts w:ascii="Times New Roman" w:eastAsiaTheme="minorEastAsia" w:hAnsi="Times New Roman" w:cs="Times New Roman"/>
          <w:sz w:val="24"/>
          <w:szCs w:val="24"/>
        </w:rPr>
        <w:fldChar w:fldCharType="separate"/>
      </w:r>
      <w:r w:rsidR="0091036D" w:rsidRPr="0091036D">
        <w:rPr>
          <w:rFonts w:ascii="Times New Roman" w:eastAsiaTheme="minorEastAsia" w:hAnsi="Times New Roman" w:cs="Times New Roman"/>
          <w:bCs/>
          <w:noProof/>
          <w:sz w:val="24"/>
          <w:szCs w:val="24"/>
        </w:rPr>
        <w:t>[25]</w:t>
      </w:r>
      <w:r w:rsidR="003A0AAD">
        <w:rPr>
          <w:rStyle w:val="FootnoteReference"/>
          <w:rFonts w:ascii="Times New Roman" w:eastAsiaTheme="minorEastAsia" w:hAnsi="Times New Roman" w:cs="Times New Roman"/>
          <w:sz w:val="24"/>
          <w:szCs w:val="24"/>
        </w:rPr>
        <w:fldChar w:fldCharType="end"/>
      </w:r>
      <w:r w:rsidRPr="004F2031">
        <w:rPr>
          <w:rFonts w:ascii="Times New Roman" w:eastAsiaTheme="minorEastAsia" w:hAnsi="Times New Roman" w:cs="Times New Roman"/>
          <w:sz w:val="24"/>
          <w:szCs w:val="24"/>
        </w:rPr>
        <w:t>, the authors have proposed a greedy method based on MI</w:t>
      </w:r>
      <w:r w:rsidRPr="007A16DA">
        <w:rPr>
          <w:rFonts w:ascii="Times New Roman" w:eastAsiaTheme="minorEastAsia" w:hAnsi="Times New Roman" w:cs="Times New Roman"/>
          <w:b/>
          <w:color w:val="00B050"/>
          <w:sz w:val="24"/>
          <w:szCs w:val="24"/>
        </w:rPr>
        <w:t>,</w:t>
      </w:r>
      <w:r w:rsidRPr="007A16DA">
        <w:rPr>
          <w:rFonts w:ascii="Times New Roman" w:eastAsiaTheme="minorEastAsia" w:hAnsi="Times New Roman" w:cs="Times New Roman"/>
          <w:color w:val="00B050"/>
          <w:sz w:val="24"/>
          <w:szCs w:val="24"/>
        </w:rPr>
        <w:t xml:space="preserve"> </w:t>
      </w:r>
      <w:r w:rsidRPr="004F2031">
        <w:rPr>
          <w:rFonts w:ascii="Times New Roman" w:eastAsiaTheme="minorEastAsia" w:hAnsi="Times New Roman" w:cs="Times New Roman"/>
          <w:sz w:val="24"/>
          <w:szCs w:val="24"/>
        </w:rPr>
        <w:t xml:space="preserve">mentioning the drawbacks of MIFS. In </w:t>
      </w:r>
      <w:r w:rsidR="003A0AAD">
        <w:rPr>
          <w:rStyle w:val="FootnoteReference"/>
          <w:rFonts w:ascii="Times New Roman" w:eastAsiaTheme="minorEastAsia" w:hAnsi="Times New Roman" w:cs="Times New Roman"/>
          <w:sz w:val="24"/>
          <w:szCs w:val="24"/>
        </w:rPr>
        <w:fldChar w:fldCharType="begin" w:fldLock="1"/>
      </w:r>
      <w:r w:rsidR="0091036D">
        <w:rPr>
          <w:rFonts w:ascii="Times New Roman" w:eastAsiaTheme="minorEastAsia" w:hAnsi="Times New Roman" w:cs="Times New Roman"/>
          <w:sz w:val="24"/>
          <w:szCs w:val="24"/>
        </w:rPr>
        <w:instrText>ADDIN CSL_CITATION {"citationItems":[{"id":"ITEM-1","itemData":{"ISSN":"15337928","abstract":"We propose in this paper a very fast feature selection technique based on conditional mutual information. By picking features which maximize their mutual information with the class to predict conditional to any feature already picked, it ensures the selection of features which are both individually informative and two-by-two weakly dependant. We show that this feature selection method outperforms other classical algorithms, and that a naive Bayesian classifier built with features selected that way achieves error rates similar to those of state-of-the-art methods such as boosting or SVMs. The implementation we propose selects 50 features among 40,000, based on a training set of 500 examples in a tenth of a second on a standard 1Ghz PC.","author":[{"dropping-particle":"","family":"Fleuret","given":"Francois","non-dropping-particle":"","parse-names":false,"suffix":""}],"container-title":"Journal of Machine Learning Research","id":"ITEM-1","issued":{"date-parts":[["2004"]]},"page":"1531-1555","title":"Fast binary feature selection with conditional mutual information","type":"article-journal","volume":"5"},"uris":["http://www.mendeley.com/documents/?uuid=e11a32d7-66bd-376e-85c4-f3e9d5399c02","http://www.mendeley.com/documents/?uuid=461af2ac-60e6-4d29-be6d-639eb2a00c12"]}],"mendeley":{"formattedCitation":"[26]","plainTextFormattedCitation":"[26]","previouslyFormattedCitation":"[26]"},"properties":{"noteIndex":0},"schema":"https://github.com/citation-style-language/schema/raw/master/csl-citation.json"}</w:instrText>
      </w:r>
      <w:r w:rsidR="003A0AAD">
        <w:rPr>
          <w:rStyle w:val="FootnoteReference"/>
          <w:rFonts w:ascii="Times New Roman" w:eastAsiaTheme="minorEastAsia" w:hAnsi="Times New Roman" w:cs="Times New Roman"/>
          <w:sz w:val="24"/>
          <w:szCs w:val="24"/>
        </w:rPr>
        <w:fldChar w:fldCharType="separate"/>
      </w:r>
      <w:r w:rsidR="0091036D" w:rsidRPr="0091036D">
        <w:rPr>
          <w:rFonts w:ascii="Times New Roman" w:eastAsiaTheme="minorEastAsia" w:hAnsi="Times New Roman" w:cs="Times New Roman"/>
          <w:noProof/>
          <w:sz w:val="24"/>
          <w:szCs w:val="24"/>
        </w:rPr>
        <w:t>[26]</w:t>
      </w:r>
      <w:r w:rsidR="003A0AAD">
        <w:rPr>
          <w:rStyle w:val="FootnoteReference"/>
          <w:rFonts w:ascii="Times New Roman" w:eastAsiaTheme="minorEastAsia" w:hAnsi="Times New Roman" w:cs="Times New Roman"/>
          <w:sz w:val="24"/>
          <w:szCs w:val="24"/>
        </w:rPr>
        <w:fldChar w:fldCharType="end"/>
      </w:r>
      <w:r w:rsidRPr="004F2031">
        <w:rPr>
          <w:rFonts w:ascii="Times New Roman" w:eastAsiaTheme="minorEastAsia" w:hAnsi="Times New Roman" w:cs="Times New Roman"/>
          <w:sz w:val="24"/>
          <w:szCs w:val="24"/>
        </w:rPr>
        <w:t>, the authors have proposed a Conditional MI</w:t>
      </w:r>
      <w:r w:rsidR="00AF64A2">
        <w:rPr>
          <w:rFonts w:ascii="Times New Roman" w:eastAsiaTheme="minorEastAsia" w:hAnsi="Times New Roman" w:cs="Times New Roman"/>
          <w:b/>
          <w:color w:val="00B050"/>
          <w:sz w:val="24"/>
          <w:szCs w:val="24"/>
        </w:rPr>
        <w:t xml:space="preserve"> </w:t>
      </w:r>
      <w:r w:rsidRPr="004F2031">
        <w:rPr>
          <w:rFonts w:ascii="Times New Roman" w:eastAsiaTheme="minorEastAsia" w:hAnsi="Times New Roman" w:cs="Times New Roman"/>
          <w:sz w:val="24"/>
          <w:szCs w:val="24"/>
        </w:rPr>
        <w:t>based feature selection method where the MI</w:t>
      </w:r>
      <w:r w:rsidR="00AF64A2">
        <w:rPr>
          <w:rFonts w:ascii="Times New Roman" w:eastAsiaTheme="minorEastAsia" w:hAnsi="Times New Roman" w:cs="Times New Roman"/>
          <w:sz w:val="24"/>
          <w:szCs w:val="24"/>
        </w:rPr>
        <w:t xml:space="preserve"> </w:t>
      </w:r>
      <w:r w:rsidRPr="004F2031">
        <w:rPr>
          <w:rFonts w:ascii="Times New Roman" w:eastAsiaTheme="minorEastAsia" w:hAnsi="Times New Roman" w:cs="Times New Roman"/>
          <w:sz w:val="24"/>
          <w:szCs w:val="24"/>
        </w:rPr>
        <w:t xml:space="preserve">of a feature with respect to the class is taken conditionally to already selected features. This method avoids redundancy by considering already selected features. The authors of </w:t>
      </w:r>
      <w:r w:rsidR="003A0AAD">
        <w:rPr>
          <w:rStyle w:val="FootnoteReference"/>
          <w:rFonts w:ascii="Times New Roman" w:eastAsiaTheme="minorEastAsia" w:hAnsi="Times New Roman" w:cs="Times New Roman"/>
          <w:sz w:val="24"/>
          <w:szCs w:val="24"/>
        </w:rPr>
        <w:fldChar w:fldCharType="begin" w:fldLock="1"/>
      </w:r>
      <w:r w:rsidR="0091036D">
        <w:rPr>
          <w:rFonts w:ascii="Times New Roman" w:eastAsiaTheme="minorEastAsia" w:hAnsi="Times New Roman" w:cs="Times New Roman"/>
          <w:sz w:val="24"/>
          <w:szCs w:val="24"/>
        </w:rPr>
        <w:instrText>ADDIN CSL_CITATION {"citationItems":[{"id":"ITEM-1","itemData":{"DOI":"10.1109/TNN.2004.841414","ISSN":"10459227","abstract":"A novel feature selection method using the concept of mutual information (MI) is proposed in this paper. In all MI based feature selection methods, effective and efficient estimation of high-dimensional MI is crucial. In this paper, a pruned Parzen window estimator and the quadratic mutual information (QMI) are combined to address this problem. The results show that the proposed approach can estimate the MI in an effective and efficient way. With this contribution, a novel feature selection method is developed to identify the salient features one by one. Also, the appropriate feature subsets for classification can be reliably estimated. The proposed methodology is thoroughly tested in four different classification applications in which the number of features ranged from less than 10 to over 15000. The presented results are very promising and corroborate the contribution of the proposed feature selection methodology. © 2005 IEEE.","author":[{"dropping-particle":"","family":"Chow","given":"Tommy W.S.","non-dropping-particle":"","parse-names":false,"suffix":""},{"dropping-particle":"","family":"Huang","given":"Di","non-dropping-particle":"","parse-names":false,"suffix":""}],"container-title":"IEEE Transactions on Neural Networks","id":"ITEM-1","issue":"1","issued":{"date-parts":[["2005"]]},"page":"213-224","title":"Estimating optimal feature subsets using efficient estimation of high-dimensional mutual information","type":"article-journal","volume":"16"},"uris":["http://www.mendeley.com/documents/?uuid=6b2440fd-9b73-3107-aacf-7eebcb116943","http://www.mendeley.com/documents/?uuid=28e2e970-6a16-43d6-b090-14c2b51ebc3d"]}],"mendeley":{"formattedCitation":"[27]","plainTextFormattedCitation":"[27]","previouslyFormattedCitation":"[27]"},"properties":{"noteIndex":0},"schema":"https://github.com/citation-style-language/schema/raw/master/csl-citation.json"}</w:instrText>
      </w:r>
      <w:r w:rsidR="003A0AAD">
        <w:rPr>
          <w:rStyle w:val="FootnoteReference"/>
          <w:rFonts w:ascii="Times New Roman" w:eastAsiaTheme="minorEastAsia" w:hAnsi="Times New Roman" w:cs="Times New Roman"/>
          <w:sz w:val="24"/>
          <w:szCs w:val="24"/>
        </w:rPr>
        <w:fldChar w:fldCharType="separate"/>
      </w:r>
      <w:r w:rsidR="0091036D" w:rsidRPr="0091036D">
        <w:rPr>
          <w:rFonts w:ascii="Times New Roman" w:eastAsiaTheme="minorEastAsia" w:hAnsi="Times New Roman" w:cs="Times New Roman"/>
          <w:bCs/>
          <w:noProof/>
          <w:sz w:val="24"/>
          <w:szCs w:val="24"/>
        </w:rPr>
        <w:t>[27]</w:t>
      </w:r>
      <w:r w:rsidR="003A0AAD">
        <w:rPr>
          <w:rStyle w:val="FootnoteReference"/>
          <w:rFonts w:ascii="Times New Roman" w:eastAsiaTheme="minorEastAsia" w:hAnsi="Times New Roman" w:cs="Times New Roman"/>
          <w:sz w:val="24"/>
          <w:szCs w:val="24"/>
        </w:rPr>
        <w:fldChar w:fldCharType="end"/>
      </w:r>
      <w:r w:rsidRPr="004F2031">
        <w:rPr>
          <w:rFonts w:ascii="Times New Roman" w:eastAsiaTheme="minorEastAsia" w:hAnsi="Times New Roman" w:cs="Times New Roman"/>
          <w:sz w:val="24"/>
          <w:szCs w:val="24"/>
        </w:rPr>
        <w:t xml:space="preserve"> have proposed a quadratic MI and pruned Parzen window estimator used to estimate MI for Feature selection. In </w:t>
      </w:r>
      <w:r w:rsidR="003A0AAD">
        <w:rPr>
          <w:rStyle w:val="FootnoteReference"/>
          <w:rFonts w:ascii="Times New Roman" w:eastAsiaTheme="minorEastAsia" w:hAnsi="Times New Roman" w:cs="Times New Roman"/>
          <w:sz w:val="24"/>
          <w:szCs w:val="24"/>
        </w:rPr>
        <w:fldChar w:fldCharType="begin" w:fldLock="1"/>
      </w:r>
      <w:r w:rsidR="0091036D">
        <w:rPr>
          <w:rFonts w:ascii="Times New Roman" w:eastAsiaTheme="minorEastAsia" w:hAnsi="Times New Roman" w:cs="Times New Roman"/>
          <w:sz w:val="24"/>
          <w:szCs w:val="24"/>
        </w:rPr>
        <w:instrText>ADDIN CSL_CITATION {"citationItems":[{"id":"ITEM-1","itemData":{"DOI":"10.1016/j.jksuci.2015.12.004","ISSN":"22131248","abstract":"Intrusion detection is a promising area of research in the domain of security with the rapid development of internet in everyday life. Many intrusion detection systems (IDS) employ a sole classifier algorithm for classifying network traffic as normal or abnormal. Due to the large amount of data, these sole classifier models fail to achieve a high attack detection rate with reduced false alarm rate. However by applying dimensionality reduction, data can be efficiently reduced to an optimal set of attributes without loss of information and then classified accurately using a multi class modeling technique for identifying the different network attacks. In this paper, we propose an intrusion detection model using chi-square feature selection and multi class support vector machine (SVM). A parameter tuning technique is adopted for optimization of Radial Basis Function kernel parameter namely gamma represented by ‘ϒ’ and over fitting constant ‘C’. These are the two important parameters required for the SVM model. The main idea behind this model is to construct a multi class SVM which has not been adopted for IDS so far to decrease the training and testing time and increase the individual classification accuracy of the network attacks. The investigational results on NSL-KDD dataset which is an enhanced version of KDDCup 1999 dataset shows that our proposed approach results in a better detection rate and reduced false alarm rate. An experimentation on the computational time required for training and testing is also carried out for usage in time critical applications.","author":[{"dropping-particle":"","family":"Sumaiya Thaseen","given":"Ikram","non-dropping-particle":"","parse-names":false,"suffix":""},{"dropping-particle":"","family":"Aswani Kumar","given":"Cherukuri","non-dropping-particle":"","parse-names":false,"suffix":""}],"container-title":"Journal of King Saud University - Computer and Information Sciences","id":"ITEM-1","issue":"4","issued":{"date-parts":[["2017"]]},"page":"462-472","title":"Intrusion detection model using fusion of chi-square feature selection and multi class SVM","type":"article-journal","volume":"29"},"uris":["http://www.mendeley.com/documents/?uuid=3c2e3434-896d-3387-8641-05981fee435f","http://www.mendeley.com/documents/?uuid=4c418722-6a91-4a1a-9cac-e210f8f65b20"]}],"mendeley":{"formattedCitation":"[28]","plainTextFormattedCitation":"[28]","previouslyFormattedCitation":"[28]"},"properties":{"noteIndex":0},"schema":"https://github.com/citation-style-language/schema/raw/master/csl-citation.json"}</w:instrText>
      </w:r>
      <w:r w:rsidR="003A0AAD">
        <w:rPr>
          <w:rStyle w:val="FootnoteReference"/>
          <w:rFonts w:ascii="Times New Roman" w:eastAsiaTheme="minorEastAsia" w:hAnsi="Times New Roman" w:cs="Times New Roman"/>
          <w:sz w:val="24"/>
          <w:szCs w:val="24"/>
        </w:rPr>
        <w:fldChar w:fldCharType="separate"/>
      </w:r>
      <w:r w:rsidR="0091036D" w:rsidRPr="0091036D">
        <w:rPr>
          <w:rFonts w:ascii="Times New Roman" w:eastAsiaTheme="minorEastAsia" w:hAnsi="Times New Roman" w:cs="Times New Roman"/>
          <w:bCs/>
          <w:noProof/>
          <w:sz w:val="24"/>
          <w:szCs w:val="24"/>
        </w:rPr>
        <w:t>[28]</w:t>
      </w:r>
      <w:r w:rsidR="003A0AAD">
        <w:rPr>
          <w:rStyle w:val="FootnoteReference"/>
          <w:rFonts w:ascii="Times New Roman" w:eastAsiaTheme="minorEastAsia" w:hAnsi="Times New Roman" w:cs="Times New Roman"/>
          <w:sz w:val="24"/>
          <w:szCs w:val="24"/>
        </w:rPr>
        <w:fldChar w:fldCharType="end"/>
      </w:r>
      <w:r w:rsidRPr="004F2031">
        <w:rPr>
          <w:rFonts w:ascii="Times New Roman" w:eastAsiaTheme="minorEastAsia" w:hAnsi="Times New Roman" w:cs="Times New Roman"/>
          <w:sz w:val="24"/>
          <w:szCs w:val="24"/>
        </w:rPr>
        <w:t xml:space="preserve">, authors have used Chi-square feature selection technique for intrusion detection by using Support Vector Machine (SVM) classifier. In </w:t>
      </w:r>
      <w:r w:rsidR="003A0AAD">
        <w:rPr>
          <w:rStyle w:val="FootnoteReference"/>
          <w:rFonts w:ascii="Times New Roman" w:eastAsiaTheme="minorEastAsia" w:hAnsi="Times New Roman" w:cs="Times New Roman"/>
          <w:sz w:val="24"/>
          <w:szCs w:val="24"/>
        </w:rPr>
        <w:fldChar w:fldCharType="begin" w:fldLock="1"/>
      </w:r>
      <w:r w:rsidR="0091036D">
        <w:rPr>
          <w:rFonts w:ascii="Times New Roman" w:eastAsiaTheme="minorEastAsia" w:hAnsi="Times New Roman" w:cs="Times New Roman"/>
          <w:sz w:val="24"/>
          <w:szCs w:val="24"/>
        </w:rPr>
        <w:instrText>ADDIN CSL_CITATION {"citationItems":[{"id":"ITEM-1","itemData":{"DOI":"10.1007/978-3-540-75175-5_30","ISBN":"9783540751748","ISSN":"16153871","abstract":"An algorithm for filtering information based on the Pearson χ2 test approach has been implemented and tested on feature selection. This test is frequently used in biomedical data analysis and should be used only for nominal (discretized) features. This algorithm has only one parameter, statistical confidence level that two distributions are identical. Empirical comparisons with four other state-of-the-art features selection algorithms (FCBF, CorrSF, ReliefF and ConnSF) are very encouraging. © 2007 Springer-Verlag Berlin Heidelberg.","author":[{"dropping-particle":"","family":"Biesiada","given":"Jacek","non-dropping-particle":"","parse-names":false,"suffix":""},{"dropping-particle":"","family":"Duch","given":"Włodzisław","non-dropping-particle":"","parse-names":false,"suffix":""}],"container-title":"Advances in Soft Computing","id":"ITEM-1","issued":{"date-parts":[["2007"]]},"page":"242-249","title":"Feature selection for high-dimensional data - A pearson redundancy based filter","type":"article-journal","volume":"45"},"uris":["http://www.mendeley.com/documents/?uuid=c9c2903c-eac0-38cc-821c-5e9698773f63","http://www.mendeley.com/documents/?uuid=323a0988-9fba-41c4-a1e1-0f3f4391b38e"]}],"mendeley":{"formattedCitation":"[29]","plainTextFormattedCitation":"[29]","previouslyFormattedCitation":"[29]"},"properties":{"noteIndex":0},"schema":"https://github.com/citation-style-language/schema/raw/master/csl-citation.json"}</w:instrText>
      </w:r>
      <w:r w:rsidR="003A0AAD">
        <w:rPr>
          <w:rStyle w:val="FootnoteReference"/>
          <w:rFonts w:ascii="Times New Roman" w:eastAsiaTheme="minorEastAsia" w:hAnsi="Times New Roman" w:cs="Times New Roman"/>
          <w:sz w:val="24"/>
          <w:szCs w:val="24"/>
        </w:rPr>
        <w:fldChar w:fldCharType="separate"/>
      </w:r>
      <w:r w:rsidR="0091036D" w:rsidRPr="0091036D">
        <w:rPr>
          <w:rFonts w:ascii="Times New Roman" w:eastAsiaTheme="minorEastAsia" w:hAnsi="Times New Roman" w:cs="Times New Roman"/>
          <w:noProof/>
          <w:sz w:val="24"/>
          <w:szCs w:val="24"/>
        </w:rPr>
        <w:t>[29]</w:t>
      </w:r>
      <w:r w:rsidR="003A0AAD">
        <w:rPr>
          <w:rStyle w:val="FootnoteReference"/>
          <w:rFonts w:ascii="Times New Roman" w:eastAsiaTheme="minorEastAsia" w:hAnsi="Times New Roman" w:cs="Times New Roman"/>
          <w:sz w:val="24"/>
          <w:szCs w:val="24"/>
        </w:rPr>
        <w:fldChar w:fldCharType="end"/>
      </w:r>
      <w:r w:rsidRPr="004F2031">
        <w:rPr>
          <w:rFonts w:ascii="Times New Roman" w:eastAsiaTheme="minorEastAsia" w:hAnsi="Times New Roman" w:cs="Times New Roman"/>
          <w:sz w:val="24"/>
          <w:szCs w:val="24"/>
        </w:rPr>
        <w:t xml:space="preserve">, the authors have used Pearson Correlation Coefficient (PCC) for feature selection and used these selected features as input to different classification algorithms - SVM, K-Nearest Neighbour (KNN), C4.5, and compared the results with standard feature selection algorithms.  </w:t>
      </w:r>
    </w:p>
    <w:p w14:paraId="3609A43E" w14:textId="11084DEC" w:rsidR="00BF08E6" w:rsidRDefault="00161322" w:rsidP="006D3A26">
      <w:pPr>
        <w:spacing w:line="360" w:lineRule="auto"/>
        <w:jc w:val="both"/>
        <w:rPr>
          <w:rFonts w:ascii="Times New Roman" w:eastAsiaTheme="minorEastAsia" w:hAnsi="Times New Roman" w:cs="Times New Roman"/>
          <w:sz w:val="24"/>
          <w:szCs w:val="24"/>
        </w:rPr>
      </w:pPr>
      <w:r w:rsidRPr="001E4711">
        <w:rPr>
          <w:rFonts w:ascii="Times New Roman" w:eastAsiaTheme="minorEastAsia" w:hAnsi="Times New Roman" w:cs="Times New Roman"/>
          <w:sz w:val="24"/>
          <w:szCs w:val="24"/>
          <w:highlight w:val="yellow"/>
        </w:rPr>
        <w:t xml:space="preserve">The rest of the paper is organized as follows. </w:t>
      </w:r>
      <w:r w:rsidR="00145CC2" w:rsidRPr="001E4711">
        <w:rPr>
          <w:rFonts w:ascii="Times New Roman" w:eastAsiaTheme="minorEastAsia" w:hAnsi="Times New Roman" w:cs="Times New Roman"/>
          <w:sz w:val="24"/>
          <w:szCs w:val="24"/>
          <w:highlight w:val="yellow"/>
        </w:rPr>
        <w:t xml:space="preserve">Introduction and literature survey </w:t>
      </w:r>
      <w:r w:rsidR="00247110" w:rsidRPr="001E4711">
        <w:rPr>
          <w:rFonts w:ascii="Times New Roman" w:eastAsiaTheme="minorEastAsia" w:hAnsi="Times New Roman" w:cs="Times New Roman"/>
          <w:sz w:val="24"/>
          <w:szCs w:val="24"/>
          <w:highlight w:val="yellow"/>
        </w:rPr>
        <w:t>are</w:t>
      </w:r>
      <w:r w:rsidR="00145CC2" w:rsidRPr="001E4711">
        <w:rPr>
          <w:rFonts w:ascii="Times New Roman" w:eastAsiaTheme="minorEastAsia" w:hAnsi="Times New Roman" w:cs="Times New Roman"/>
          <w:sz w:val="24"/>
          <w:szCs w:val="24"/>
          <w:highlight w:val="yellow"/>
        </w:rPr>
        <w:t xml:space="preserve"> already discussed in the first two sections consecutively. </w:t>
      </w:r>
      <w:del w:id="12" w:author="User" w:date="2020-07-29T12:48:00Z">
        <w:r w:rsidR="00B36FC4" w:rsidRPr="001E4711" w:rsidDel="002C26F3">
          <w:rPr>
            <w:rFonts w:ascii="Times New Roman" w:eastAsiaTheme="minorEastAsia" w:hAnsi="Times New Roman" w:cs="Times New Roman"/>
            <w:sz w:val="24"/>
            <w:szCs w:val="24"/>
            <w:highlight w:val="yellow"/>
          </w:rPr>
          <w:delText>Third section</w:delText>
        </w:r>
      </w:del>
      <w:ins w:id="13" w:author="User" w:date="2020-07-29T12:48:00Z">
        <w:r w:rsidR="002C26F3">
          <w:rPr>
            <w:rFonts w:ascii="Times New Roman" w:eastAsiaTheme="minorEastAsia" w:hAnsi="Times New Roman" w:cs="Times New Roman"/>
            <w:sz w:val="24"/>
            <w:szCs w:val="24"/>
            <w:highlight w:val="yellow"/>
          </w:rPr>
          <w:t>Section 3</w:t>
        </w:r>
      </w:ins>
      <w:r w:rsidR="00B36FC4" w:rsidRPr="001E4711">
        <w:rPr>
          <w:rFonts w:ascii="Times New Roman" w:eastAsiaTheme="minorEastAsia" w:hAnsi="Times New Roman" w:cs="Times New Roman"/>
          <w:sz w:val="24"/>
          <w:szCs w:val="24"/>
          <w:highlight w:val="yellow"/>
        </w:rPr>
        <w:t xml:space="preserve"> deals with motivation and contribution of the proposed work. </w:t>
      </w:r>
      <w:del w:id="14" w:author="User" w:date="2020-07-29T12:49:00Z">
        <w:r w:rsidR="00001509" w:rsidRPr="001E4711" w:rsidDel="002C26F3">
          <w:rPr>
            <w:rFonts w:ascii="Times New Roman" w:eastAsiaTheme="minorEastAsia" w:hAnsi="Times New Roman" w:cs="Times New Roman"/>
            <w:sz w:val="24"/>
            <w:szCs w:val="24"/>
            <w:highlight w:val="yellow"/>
          </w:rPr>
          <w:delText>The next section</w:delText>
        </w:r>
      </w:del>
      <w:ins w:id="15" w:author="User" w:date="2020-07-29T12:49:00Z">
        <w:r w:rsidR="002C26F3">
          <w:rPr>
            <w:rFonts w:ascii="Times New Roman" w:eastAsiaTheme="minorEastAsia" w:hAnsi="Times New Roman" w:cs="Times New Roman"/>
            <w:sz w:val="24"/>
            <w:szCs w:val="24"/>
            <w:highlight w:val="yellow"/>
          </w:rPr>
          <w:t>Section 4</w:t>
        </w:r>
      </w:ins>
      <w:r w:rsidR="00001509" w:rsidRPr="001E4711">
        <w:rPr>
          <w:rFonts w:ascii="Times New Roman" w:eastAsiaTheme="minorEastAsia" w:hAnsi="Times New Roman" w:cs="Times New Roman"/>
          <w:sz w:val="24"/>
          <w:szCs w:val="24"/>
          <w:highlight w:val="yellow"/>
        </w:rPr>
        <w:t xml:space="preserve"> </w:t>
      </w:r>
      <w:del w:id="16" w:author="User" w:date="2020-07-29T12:49:00Z">
        <w:r w:rsidR="00001509" w:rsidRPr="001E4711" w:rsidDel="002C26F3">
          <w:rPr>
            <w:rFonts w:ascii="Times New Roman" w:eastAsiaTheme="minorEastAsia" w:hAnsi="Times New Roman" w:cs="Times New Roman"/>
            <w:sz w:val="24"/>
            <w:szCs w:val="24"/>
            <w:highlight w:val="yellow"/>
          </w:rPr>
          <w:delText>deals w</w:delText>
        </w:r>
        <w:r w:rsidR="00CE526C" w:rsidRPr="001E4711" w:rsidDel="002C26F3">
          <w:rPr>
            <w:rFonts w:ascii="Times New Roman" w:eastAsiaTheme="minorEastAsia" w:hAnsi="Times New Roman" w:cs="Times New Roman"/>
            <w:sz w:val="24"/>
            <w:szCs w:val="24"/>
            <w:highlight w:val="yellow"/>
          </w:rPr>
          <w:delText>ith</w:delText>
        </w:r>
      </w:del>
      <w:ins w:id="17" w:author="User" w:date="2020-07-29T12:49:00Z">
        <w:r w:rsidR="002C26F3">
          <w:rPr>
            <w:rFonts w:ascii="Times New Roman" w:eastAsiaTheme="minorEastAsia" w:hAnsi="Times New Roman" w:cs="Times New Roman"/>
            <w:sz w:val="24"/>
            <w:szCs w:val="24"/>
            <w:highlight w:val="yellow"/>
          </w:rPr>
          <w:t>describes</w:t>
        </w:r>
      </w:ins>
      <w:r w:rsidR="00CE526C" w:rsidRPr="001E4711">
        <w:rPr>
          <w:rFonts w:ascii="Times New Roman" w:eastAsiaTheme="minorEastAsia" w:hAnsi="Times New Roman" w:cs="Times New Roman"/>
          <w:sz w:val="24"/>
          <w:szCs w:val="24"/>
          <w:highlight w:val="yellow"/>
        </w:rPr>
        <w:t xml:space="preserve"> the proposed </w:t>
      </w:r>
      <w:r w:rsidR="00CE526C" w:rsidRPr="001E4711">
        <w:rPr>
          <w:rFonts w:ascii="Times New Roman" w:eastAsiaTheme="minorEastAsia" w:hAnsi="Times New Roman" w:cs="Times New Roman"/>
          <w:sz w:val="24"/>
          <w:szCs w:val="24"/>
          <w:highlight w:val="yellow"/>
        </w:rPr>
        <w:lastRenderedPageBreak/>
        <w:t>method. In that</w:t>
      </w:r>
      <w:r w:rsidR="00001509" w:rsidRPr="001E4711">
        <w:rPr>
          <w:rFonts w:ascii="Times New Roman" w:eastAsiaTheme="minorEastAsia" w:hAnsi="Times New Roman" w:cs="Times New Roman"/>
          <w:sz w:val="24"/>
          <w:szCs w:val="24"/>
          <w:highlight w:val="yellow"/>
        </w:rPr>
        <w:t xml:space="preserve"> section, the feature extraction and the feature selection methodology </w:t>
      </w:r>
      <w:r w:rsidR="00183E6E">
        <w:rPr>
          <w:rFonts w:ascii="Times New Roman" w:eastAsiaTheme="minorEastAsia" w:hAnsi="Times New Roman" w:cs="Times New Roman"/>
          <w:sz w:val="24"/>
          <w:szCs w:val="24"/>
          <w:highlight w:val="yellow"/>
        </w:rPr>
        <w:t>are</w:t>
      </w:r>
      <w:r w:rsidR="00001509" w:rsidRPr="001E4711">
        <w:rPr>
          <w:rFonts w:ascii="Times New Roman" w:eastAsiaTheme="minorEastAsia" w:hAnsi="Times New Roman" w:cs="Times New Roman"/>
          <w:sz w:val="24"/>
          <w:szCs w:val="24"/>
          <w:highlight w:val="yellow"/>
        </w:rPr>
        <w:t xml:space="preserve"> thoroughly discussed. </w:t>
      </w:r>
      <w:r w:rsidR="00CE526C" w:rsidRPr="001E4711">
        <w:rPr>
          <w:rFonts w:ascii="Times New Roman" w:eastAsiaTheme="minorEastAsia" w:hAnsi="Times New Roman" w:cs="Times New Roman"/>
          <w:sz w:val="24"/>
          <w:szCs w:val="24"/>
          <w:highlight w:val="yellow"/>
        </w:rPr>
        <w:t xml:space="preserve">Result and comparison </w:t>
      </w:r>
      <w:del w:id="18" w:author="User" w:date="2020-07-29T12:50:00Z">
        <w:r w:rsidR="00CE526C" w:rsidRPr="001E4711" w:rsidDel="002C26F3">
          <w:rPr>
            <w:rFonts w:ascii="Times New Roman" w:eastAsiaTheme="minorEastAsia" w:hAnsi="Times New Roman" w:cs="Times New Roman"/>
            <w:sz w:val="24"/>
            <w:szCs w:val="24"/>
            <w:highlight w:val="yellow"/>
          </w:rPr>
          <w:delText xml:space="preserve">section </w:delText>
        </w:r>
      </w:del>
      <w:r w:rsidR="00CE526C" w:rsidRPr="001E4711">
        <w:rPr>
          <w:rFonts w:ascii="Times New Roman" w:eastAsiaTheme="minorEastAsia" w:hAnsi="Times New Roman" w:cs="Times New Roman"/>
          <w:sz w:val="24"/>
          <w:szCs w:val="24"/>
          <w:highlight w:val="yellow"/>
        </w:rPr>
        <w:t>are</w:t>
      </w:r>
      <w:r w:rsidR="00001509" w:rsidRPr="001E4711">
        <w:rPr>
          <w:rFonts w:ascii="Times New Roman" w:eastAsiaTheme="minorEastAsia" w:hAnsi="Times New Roman" w:cs="Times New Roman"/>
          <w:sz w:val="24"/>
          <w:szCs w:val="24"/>
          <w:highlight w:val="yellow"/>
        </w:rPr>
        <w:t xml:space="preserve"> put forward in the </w:t>
      </w:r>
      <w:del w:id="19" w:author="User" w:date="2020-07-29T12:50:00Z">
        <w:r w:rsidRPr="001E4711" w:rsidDel="002C26F3">
          <w:rPr>
            <w:rFonts w:ascii="Times New Roman" w:eastAsiaTheme="minorEastAsia" w:hAnsi="Times New Roman" w:cs="Times New Roman"/>
            <w:sz w:val="24"/>
            <w:szCs w:val="24"/>
            <w:highlight w:val="yellow"/>
          </w:rPr>
          <w:delText>fifth</w:delText>
        </w:r>
        <w:r w:rsidR="00001509" w:rsidRPr="001E4711" w:rsidDel="002C26F3">
          <w:rPr>
            <w:rFonts w:ascii="Times New Roman" w:eastAsiaTheme="minorEastAsia" w:hAnsi="Times New Roman" w:cs="Times New Roman"/>
            <w:sz w:val="24"/>
            <w:szCs w:val="24"/>
            <w:highlight w:val="yellow"/>
          </w:rPr>
          <w:delText xml:space="preserve"> section</w:delText>
        </w:r>
      </w:del>
      <w:ins w:id="20" w:author="User" w:date="2020-07-29T12:50:00Z">
        <w:r w:rsidR="002C26F3">
          <w:rPr>
            <w:rFonts w:ascii="Times New Roman" w:eastAsiaTheme="minorEastAsia" w:hAnsi="Times New Roman" w:cs="Times New Roman"/>
            <w:sz w:val="24"/>
            <w:szCs w:val="24"/>
            <w:highlight w:val="yellow"/>
          </w:rPr>
          <w:t>section 5</w:t>
        </w:r>
      </w:ins>
      <w:r w:rsidR="00001509" w:rsidRPr="001E4711">
        <w:rPr>
          <w:rFonts w:ascii="Times New Roman" w:eastAsiaTheme="minorEastAsia" w:hAnsi="Times New Roman" w:cs="Times New Roman"/>
          <w:sz w:val="24"/>
          <w:szCs w:val="24"/>
          <w:highlight w:val="yellow"/>
        </w:rPr>
        <w:t>. Finally</w:t>
      </w:r>
      <w:del w:id="21" w:author="User" w:date="2020-07-29T12:50:00Z">
        <w:r w:rsidR="00001509" w:rsidRPr="001E4711" w:rsidDel="00902EC0">
          <w:rPr>
            <w:rFonts w:ascii="Times New Roman" w:eastAsiaTheme="minorEastAsia" w:hAnsi="Times New Roman" w:cs="Times New Roman"/>
            <w:sz w:val="24"/>
            <w:szCs w:val="24"/>
            <w:highlight w:val="yellow"/>
          </w:rPr>
          <w:delText xml:space="preserve">, the </w:delText>
        </w:r>
        <w:r w:rsidRPr="001E4711" w:rsidDel="00902EC0">
          <w:rPr>
            <w:rFonts w:ascii="Times New Roman" w:eastAsiaTheme="minorEastAsia" w:hAnsi="Times New Roman" w:cs="Times New Roman"/>
            <w:sz w:val="24"/>
            <w:szCs w:val="24"/>
            <w:highlight w:val="yellow"/>
          </w:rPr>
          <w:delText>sixth</w:delText>
        </w:r>
        <w:r w:rsidR="00001509" w:rsidRPr="001E4711" w:rsidDel="00902EC0">
          <w:rPr>
            <w:rFonts w:ascii="Times New Roman" w:eastAsiaTheme="minorEastAsia" w:hAnsi="Times New Roman" w:cs="Times New Roman"/>
            <w:sz w:val="24"/>
            <w:szCs w:val="24"/>
            <w:highlight w:val="yellow"/>
          </w:rPr>
          <w:delText xml:space="preserve"> section</w:delText>
        </w:r>
      </w:del>
      <w:ins w:id="22" w:author="User" w:date="2020-07-29T12:51:00Z">
        <w:r w:rsidR="00902EC0">
          <w:rPr>
            <w:rFonts w:ascii="Times New Roman" w:eastAsiaTheme="minorEastAsia" w:hAnsi="Times New Roman" w:cs="Times New Roman"/>
            <w:sz w:val="24"/>
            <w:szCs w:val="24"/>
            <w:highlight w:val="yellow"/>
          </w:rPr>
          <w:t xml:space="preserve"> section </w:t>
        </w:r>
      </w:ins>
      <w:ins w:id="23" w:author="User" w:date="2020-07-29T12:50:00Z">
        <w:r w:rsidR="00902EC0">
          <w:rPr>
            <w:rFonts w:ascii="Times New Roman" w:eastAsiaTheme="minorEastAsia" w:hAnsi="Times New Roman" w:cs="Times New Roman"/>
            <w:sz w:val="24"/>
            <w:szCs w:val="24"/>
            <w:highlight w:val="yellow"/>
          </w:rPr>
          <w:t>6</w:t>
        </w:r>
      </w:ins>
      <w:r w:rsidR="00001509" w:rsidRPr="001E4711">
        <w:rPr>
          <w:rFonts w:ascii="Times New Roman" w:eastAsiaTheme="minorEastAsia" w:hAnsi="Times New Roman" w:cs="Times New Roman"/>
          <w:sz w:val="24"/>
          <w:szCs w:val="24"/>
          <w:highlight w:val="yellow"/>
        </w:rPr>
        <w:t xml:space="preserve"> contains </w:t>
      </w:r>
      <w:ins w:id="24" w:author="User" w:date="2020-07-29T12:51:00Z">
        <w:r w:rsidR="00902EC0">
          <w:rPr>
            <w:rFonts w:ascii="Times New Roman" w:eastAsiaTheme="minorEastAsia" w:hAnsi="Times New Roman" w:cs="Times New Roman"/>
            <w:sz w:val="24"/>
            <w:szCs w:val="24"/>
            <w:highlight w:val="yellow"/>
          </w:rPr>
          <w:t xml:space="preserve">the </w:t>
        </w:r>
      </w:ins>
      <w:r w:rsidR="00001509" w:rsidRPr="001E4711">
        <w:rPr>
          <w:rFonts w:ascii="Times New Roman" w:eastAsiaTheme="minorEastAsia" w:hAnsi="Times New Roman" w:cs="Times New Roman"/>
          <w:sz w:val="24"/>
          <w:szCs w:val="24"/>
          <w:highlight w:val="yellow"/>
        </w:rPr>
        <w:t xml:space="preserve">conclusion and </w:t>
      </w:r>
      <w:ins w:id="25" w:author="User" w:date="2020-07-29T12:51:00Z">
        <w:r w:rsidR="00902EC0">
          <w:rPr>
            <w:rFonts w:ascii="Times New Roman" w:eastAsiaTheme="minorEastAsia" w:hAnsi="Times New Roman" w:cs="Times New Roman"/>
            <w:sz w:val="24"/>
            <w:szCs w:val="24"/>
            <w:highlight w:val="yellow"/>
          </w:rPr>
          <w:t xml:space="preserve">the </w:t>
        </w:r>
      </w:ins>
      <w:r w:rsidR="00001509" w:rsidRPr="001E4711">
        <w:rPr>
          <w:rFonts w:ascii="Times New Roman" w:eastAsiaTheme="minorEastAsia" w:hAnsi="Times New Roman" w:cs="Times New Roman"/>
          <w:sz w:val="24"/>
          <w:szCs w:val="24"/>
          <w:highlight w:val="yellow"/>
        </w:rPr>
        <w:t>future scope.</w:t>
      </w:r>
      <w:r w:rsidR="00001509" w:rsidRPr="004F2031">
        <w:rPr>
          <w:rFonts w:ascii="Times New Roman" w:eastAsiaTheme="minorEastAsia" w:hAnsi="Times New Roman" w:cs="Times New Roman"/>
          <w:sz w:val="24"/>
          <w:szCs w:val="24"/>
        </w:rPr>
        <w:t xml:space="preserve"> </w:t>
      </w:r>
    </w:p>
    <w:p w14:paraId="5994931B" w14:textId="3B5F118A" w:rsidR="00A918D5" w:rsidRPr="004B5895" w:rsidRDefault="00A918D5" w:rsidP="00A918D5">
      <w:pPr>
        <w:pStyle w:val="ListParagraph"/>
        <w:numPr>
          <w:ilvl w:val="0"/>
          <w:numId w:val="1"/>
        </w:numPr>
        <w:spacing w:line="360" w:lineRule="auto"/>
        <w:jc w:val="both"/>
        <w:rPr>
          <w:rFonts w:ascii="Times New Roman" w:eastAsiaTheme="minorEastAsia" w:hAnsi="Times New Roman" w:cs="Times New Roman"/>
          <w:b/>
          <w:sz w:val="24"/>
          <w:szCs w:val="24"/>
          <w:highlight w:val="yellow"/>
        </w:rPr>
      </w:pPr>
      <w:r w:rsidRPr="004B5895">
        <w:rPr>
          <w:rFonts w:ascii="Times New Roman" w:eastAsiaTheme="minorEastAsia" w:hAnsi="Times New Roman" w:cs="Times New Roman"/>
          <w:b/>
          <w:sz w:val="24"/>
          <w:szCs w:val="24"/>
          <w:highlight w:val="yellow"/>
        </w:rPr>
        <w:t>Motivation and Contribution</w:t>
      </w:r>
    </w:p>
    <w:p w14:paraId="0DB03146" w14:textId="0F17F9C9" w:rsidR="00A918D5" w:rsidRPr="004B5895" w:rsidRDefault="00692E08" w:rsidP="00A918D5">
      <w:pPr>
        <w:spacing w:line="360" w:lineRule="auto"/>
        <w:jc w:val="both"/>
        <w:rPr>
          <w:rFonts w:ascii="Times New Roman" w:eastAsiaTheme="minorEastAsia" w:hAnsi="Times New Roman" w:cs="Times New Roman"/>
          <w:sz w:val="24"/>
          <w:szCs w:val="24"/>
          <w:highlight w:val="yellow"/>
        </w:rPr>
      </w:pPr>
      <w:r w:rsidRPr="004B5895">
        <w:rPr>
          <w:rFonts w:ascii="Times New Roman" w:eastAsiaTheme="minorEastAsia" w:hAnsi="Times New Roman" w:cs="Times New Roman"/>
          <w:sz w:val="24"/>
          <w:szCs w:val="24"/>
          <w:highlight w:val="yellow"/>
        </w:rPr>
        <w:t>As the literature survey reveals, the deep learning based approaches provide a satisfactory outcomes. But, there are few drawbacks of any deep learning based approach. First of all, deep learning based approaches require ample amount of training to train the model properly</w:t>
      </w:r>
      <w:r w:rsidR="00586244" w:rsidRPr="004B5895">
        <w:rPr>
          <w:rFonts w:ascii="Times New Roman" w:eastAsiaTheme="minorEastAsia" w:hAnsi="Times New Roman" w:cs="Times New Roman"/>
          <w:sz w:val="24"/>
          <w:szCs w:val="24"/>
          <w:highlight w:val="yellow"/>
        </w:rPr>
        <w:t xml:space="preserve"> </w:t>
      </w:r>
      <w:r w:rsidR="00586244" w:rsidRPr="004B5895">
        <w:rPr>
          <w:rFonts w:ascii="Times New Roman" w:eastAsiaTheme="minorEastAsia" w:hAnsi="Times New Roman" w:cs="Times New Roman"/>
          <w:sz w:val="24"/>
          <w:szCs w:val="24"/>
          <w:highlight w:val="yellow"/>
        </w:rPr>
        <w:fldChar w:fldCharType="begin" w:fldLock="1"/>
      </w:r>
      <w:r w:rsidR="0091036D">
        <w:rPr>
          <w:rFonts w:ascii="Times New Roman" w:eastAsiaTheme="minorEastAsia" w:hAnsi="Times New Roman" w:cs="Times New Roman"/>
          <w:sz w:val="24"/>
          <w:szCs w:val="24"/>
          <w:highlight w:val="yellow"/>
        </w:rPr>
        <w:instrText>ADDIN CSL_CITATION {"citationItems":[{"id":"ITEM-1","itemData":{"abstract":"Handwritten numeral recognition is a well-studied research problem. Most of the existing methods, reported in the literature, have been focused on designing new feature vectors to characterize the numerals in a better way. But, most of the time, such attempts not only increase the dimensionality of the feature vectors but also increase the possibility of adding more irrelevant and redundant features. In this regard, selection of optimal feature subset becomes inevitable. In this paper, first, a texture based feature descriptor namely Histogram of Oriented Gradients (HOG) is applied for feature extraction from each handwritten numeral image. Then we have applied a union based ensemble approach of three popular filter methods, namely Mutual Information (MI), ReliefF and Chi-square to reduce the feature dimension of HOG descriptor. The filter methods are chosen wisely so that some important features ignored by one method may be selected by other methods as those methods use different principle for feature raking. The proposed approach provides promising results when evaluated on three widely used Indic script handwritten numeral databases Bangla, Hindi and Telugu. Though the accuracy enhancement is marginal, but the reduction of feature dimension in all three cases is substantially high.","author":[{"dropping-particle":"","family":"Ghosh","given":"Soulib","non-dropping-particle":"","parse-names":false,"suffix":""},{"dropping-particle":"","family":"Bhowmik","given":"Showmik","non-dropping-particle":"","parse-names":false,"suffix":""},{"dropping-particle":"","family":"Sarkar","given":"Ram","non-dropping-particle":"","parse-names":false,"suffix":""},{"dropping-particle":"","family":"Ghosh","given":"Kushal Kanti","non-dropping-particle":"","parse-names":false,"suffix":""},{"dropping-particle":"","family":"Chakraborty","given":"Sinjan","non-dropping-particle":"","parse-names":false,"suffix":""}],"container-title":"International Conference on Emerging Technologies for Sustainable Development (ICETSD '19)","id":"ITEM-1","issued":{"date-parts":[["0"]]},"page":"EMR (2016): 007213","title":"A filter ensemble feature selection method for handwritten numeral recognition","type":"paper-conference"},"uris":["http://www.mendeley.com/documents/?uuid=4e4c7473-ab42-3f1f-a956-2033311cb4c9"]}],"mendeley":{"formattedCitation":"[30]","plainTextFormattedCitation":"[30]","previouslyFormattedCitation":"[30]"},"properties":{"noteIndex":0},"schema":"https://github.com/citation-style-language/schema/raw/master/csl-citation.json"}</w:instrText>
      </w:r>
      <w:r w:rsidR="00586244" w:rsidRPr="004B5895">
        <w:rPr>
          <w:rFonts w:ascii="Times New Roman" w:eastAsiaTheme="minorEastAsia" w:hAnsi="Times New Roman" w:cs="Times New Roman"/>
          <w:sz w:val="24"/>
          <w:szCs w:val="24"/>
          <w:highlight w:val="yellow"/>
        </w:rPr>
        <w:fldChar w:fldCharType="separate"/>
      </w:r>
      <w:r w:rsidR="0091036D" w:rsidRPr="0091036D">
        <w:rPr>
          <w:rFonts w:ascii="Times New Roman" w:eastAsiaTheme="minorEastAsia" w:hAnsi="Times New Roman" w:cs="Times New Roman"/>
          <w:noProof/>
          <w:sz w:val="24"/>
          <w:szCs w:val="24"/>
          <w:highlight w:val="yellow"/>
        </w:rPr>
        <w:t>[30]</w:t>
      </w:r>
      <w:r w:rsidR="00586244" w:rsidRPr="004B5895">
        <w:rPr>
          <w:rFonts w:ascii="Times New Roman" w:eastAsiaTheme="minorEastAsia" w:hAnsi="Times New Roman" w:cs="Times New Roman"/>
          <w:sz w:val="24"/>
          <w:szCs w:val="24"/>
          <w:highlight w:val="yellow"/>
        </w:rPr>
        <w:fldChar w:fldCharType="end"/>
      </w:r>
      <w:r w:rsidRPr="004B5895">
        <w:rPr>
          <w:rFonts w:ascii="Times New Roman" w:eastAsiaTheme="minorEastAsia" w:hAnsi="Times New Roman" w:cs="Times New Roman"/>
          <w:sz w:val="24"/>
          <w:szCs w:val="24"/>
          <w:highlight w:val="yellow"/>
        </w:rPr>
        <w:t xml:space="preserve">. The adequate availability of labeled is a difficult task. Moreover, deep learning based approaches are computationally expensive and need high training time. Finally, deep learning based techniques demand high performing GPU machine. Due to these shortcomings, we have followed a feature based approach for text non-text separation. </w:t>
      </w:r>
      <w:r w:rsidR="00586244" w:rsidRPr="004B5895">
        <w:rPr>
          <w:rFonts w:ascii="Times New Roman" w:eastAsiaTheme="minorEastAsia" w:hAnsi="Times New Roman" w:cs="Times New Roman"/>
          <w:sz w:val="24"/>
          <w:szCs w:val="24"/>
          <w:highlight w:val="yellow"/>
        </w:rPr>
        <w:t xml:space="preserve">On the other hand feature based approaches suffers from the problem of redundant features </w:t>
      </w:r>
      <w:r w:rsidR="00586244" w:rsidRPr="004B5895">
        <w:rPr>
          <w:rFonts w:ascii="Times New Roman" w:eastAsiaTheme="minorEastAsia" w:hAnsi="Times New Roman" w:cs="Times New Roman"/>
          <w:sz w:val="24"/>
          <w:szCs w:val="24"/>
          <w:highlight w:val="yellow"/>
        </w:rPr>
        <w:fldChar w:fldCharType="begin" w:fldLock="1"/>
      </w:r>
      <w:r w:rsidR="0091036D">
        <w:rPr>
          <w:rFonts w:ascii="Times New Roman" w:eastAsiaTheme="minorEastAsia" w:hAnsi="Times New Roman" w:cs="Times New Roman"/>
          <w:sz w:val="24"/>
          <w:szCs w:val="24"/>
          <w:highlight w:val="yellow"/>
        </w:rPr>
        <w:instrText>ADDIN CSL_CITATION {"citationItems":[{"id":"ITEM-1","itemData":{"DOI":"10.3390/APP10082816","ISSN":"20763417","abstract":"Nowadays, researchers aimto enhanceman-to-machine interactions bymaking advancements in several domains. Facial emotion recognition (FER) is one such domain in which researchers have made significant progresses. Features for FER can be extracted using several popular methods. However, there may be some redundant/irrelevant features in feature sets. In order to remove those redundant/irrelevant features that do not have any significant impact on classification process, we propose a feature selection (FS) technique called the supervised filter harmony search algorithm (SFHSA) based on cosine similarity and minimal-redundancy maximal-relevance (mRMR). Cosine similarity aims to remove similar features from feature vectors, whereas mRMR was used to determine the feasibility of the optimal feature subsets using Pearson's correlation coefficient (PCC), which favors the features that have lower correlation values with other features-as well as higher correlation values with the facial expression classes. The algorithm was evaluated on two benchmark FER datasets, namely the Radboud faces database (RaFD) and the Japanese female facial expression (JAFFE). Five different state-of-the-art feature descriptors including uniformlocal binary pattern (uLBP), horizontal-vertical neighborhood local binary pattern (hvnLBP), Gabor filters, histogram of oriented gradients (HOG) and pyramidal HOG (PHOG) were considered for FS. Obtained results signify that our technique effectively optimized the feature vectors and made notable improvements in overall classification accuracy.","author":[{"dropping-particle":"","family":"Saha","given":"Soumyajit","non-dropping-particle":"","parse-names":false,"suffix":""},{"dropping-particle":"","family":"Ghosh","given":"Manosij","non-dropping-particle":"","parse-names":false,"suffix":""},{"dropping-particle":"","family":"Ghosh","given":"Soulib","non-dropping-particle":"","parse-names":false,"suffix":""},{"dropping-particle":"","family":"Sen","given":"Shibaprasad","non-dropping-particle":"","parse-names":false,"suffix":""},{"dropping-particle":"","family":"Singh","given":"Pawan Kumar","non-dropping-particle":"","parse-names":false,"suffix":""},{"dropping-particle":"","family":"Geem","given":"Zong Woo","non-dropping-particle":"","parse-names":false,"suffix":""},{"dropping-particle":"","family":"Sarkar","given":"Ram","non-dropping-particle":"","parse-names":false,"suffix":""}],"container-title":"Applied Sciences","id":"ITEM-1","issue":"8","issued":{"date-parts":[["2020","4","1"]]},"page":"2816","publisher":"MDPI AG","title":"Feature selection for facial emotion recognition using cosine similarity-based harmony search algorithm","type":"article-journal","volume":"10"},"uris":["http://www.mendeley.com/documents/?uuid=1dbb0f92-87e2-3d50-ac41-e347c3b7c611"]}],"mendeley":{"formattedCitation":"[31]","plainTextFormattedCitation":"[31]","previouslyFormattedCitation":"[31]"},"properties":{"noteIndex":0},"schema":"https://github.com/citation-style-language/schema/raw/master/csl-citation.json"}</w:instrText>
      </w:r>
      <w:r w:rsidR="00586244" w:rsidRPr="004B5895">
        <w:rPr>
          <w:rFonts w:ascii="Times New Roman" w:eastAsiaTheme="minorEastAsia" w:hAnsi="Times New Roman" w:cs="Times New Roman"/>
          <w:sz w:val="24"/>
          <w:szCs w:val="24"/>
          <w:highlight w:val="yellow"/>
        </w:rPr>
        <w:fldChar w:fldCharType="separate"/>
      </w:r>
      <w:r w:rsidR="0091036D" w:rsidRPr="0091036D">
        <w:rPr>
          <w:rFonts w:ascii="Times New Roman" w:eastAsiaTheme="minorEastAsia" w:hAnsi="Times New Roman" w:cs="Times New Roman"/>
          <w:noProof/>
          <w:sz w:val="24"/>
          <w:szCs w:val="24"/>
          <w:highlight w:val="yellow"/>
        </w:rPr>
        <w:t>[31]</w:t>
      </w:r>
      <w:r w:rsidR="00586244" w:rsidRPr="004B5895">
        <w:rPr>
          <w:rFonts w:ascii="Times New Roman" w:eastAsiaTheme="minorEastAsia" w:hAnsi="Times New Roman" w:cs="Times New Roman"/>
          <w:sz w:val="24"/>
          <w:szCs w:val="24"/>
          <w:highlight w:val="yellow"/>
        </w:rPr>
        <w:fldChar w:fldCharType="end"/>
      </w:r>
      <w:r w:rsidR="00586244" w:rsidRPr="004B5895">
        <w:rPr>
          <w:rFonts w:ascii="Times New Roman" w:eastAsiaTheme="minorEastAsia" w:hAnsi="Times New Roman" w:cs="Times New Roman"/>
          <w:sz w:val="24"/>
          <w:szCs w:val="24"/>
          <w:highlight w:val="yellow"/>
        </w:rPr>
        <w:t>. The presence of redundant features hamper the training process and effects the final accuracy. The solution of this problem is to apply a proper feature selection method. Based on the above facts, we have followed a feature based approach facilitated with an efficient feature selection method. The key contribution of the proposed work is listed as follows.</w:t>
      </w:r>
    </w:p>
    <w:p w14:paraId="2D28F033" w14:textId="04837A8C" w:rsidR="00586244" w:rsidRPr="004B5895" w:rsidRDefault="00586244" w:rsidP="00AD29D9">
      <w:pPr>
        <w:pStyle w:val="ListParagraph"/>
        <w:numPr>
          <w:ilvl w:val="0"/>
          <w:numId w:val="10"/>
        </w:numPr>
        <w:spacing w:line="360" w:lineRule="auto"/>
        <w:jc w:val="both"/>
        <w:rPr>
          <w:rFonts w:ascii="Times New Roman" w:eastAsiaTheme="minorEastAsia" w:hAnsi="Times New Roman" w:cs="Times New Roman"/>
          <w:sz w:val="24"/>
          <w:szCs w:val="24"/>
          <w:highlight w:val="yellow"/>
        </w:rPr>
      </w:pPr>
      <w:r w:rsidRPr="004B5895">
        <w:rPr>
          <w:rFonts w:ascii="Times New Roman" w:eastAsiaTheme="minorEastAsia" w:hAnsi="Times New Roman" w:cs="Times New Roman"/>
          <w:sz w:val="24"/>
          <w:szCs w:val="24"/>
          <w:highlight w:val="yellow"/>
        </w:rPr>
        <w:t xml:space="preserve">We have proposed a modification local ternary pattern (LTP) namely, rotation invariant local ternary patter (RILTP).  </w:t>
      </w:r>
    </w:p>
    <w:p w14:paraId="4301013C" w14:textId="3EA0C51A" w:rsidR="00586244" w:rsidRPr="004B5895" w:rsidRDefault="00586244" w:rsidP="00AD29D9">
      <w:pPr>
        <w:pStyle w:val="ListParagraph"/>
        <w:numPr>
          <w:ilvl w:val="0"/>
          <w:numId w:val="10"/>
        </w:numPr>
        <w:spacing w:line="360" w:lineRule="auto"/>
        <w:jc w:val="both"/>
        <w:rPr>
          <w:rFonts w:ascii="Times New Roman" w:eastAsiaTheme="minorEastAsia" w:hAnsi="Times New Roman" w:cs="Times New Roman"/>
          <w:sz w:val="24"/>
          <w:szCs w:val="24"/>
          <w:highlight w:val="yellow"/>
        </w:rPr>
      </w:pPr>
      <w:r w:rsidRPr="004B5895">
        <w:rPr>
          <w:rFonts w:ascii="Times New Roman" w:eastAsiaTheme="minorEastAsia" w:hAnsi="Times New Roman" w:cs="Times New Roman"/>
          <w:sz w:val="24"/>
          <w:szCs w:val="24"/>
          <w:highlight w:val="yellow"/>
        </w:rPr>
        <w:t>In any wrapper based feature selection method the use of classifier in each step is necessary. We have proposed novel Pearson co-relation co-effi</w:t>
      </w:r>
      <w:r w:rsidR="00F9344E">
        <w:rPr>
          <w:rFonts w:ascii="Times New Roman" w:eastAsiaTheme="minorEastAsia" w:hAnsi="Times New Roman" w:cs="Times New Roman"/>
          <w:sz w:val="24"/>
          <w:szCs w:val="24"/>
          <w:highlight w:val="yellow"/>
        </w:rPr>
        <w:t>cient (PCC) based BPSO that use</w:t>
      </w:r>
      <w:r w:rsidRPr="004B5895">
        <w:rPr>
          <w:rFonts w:ascii="Times New Roman" w:eastAsiaTheme="minorEastAsia" w:hAnsi="Times New Roman" w:cs="Times New Roman"/>
          <w:sz w:val="24"/>
          <w:szCs w:val="24"/>
          <w:highlight w:val="yellow"/>
        </w:rPr>
        <w:t xml:space="preserve"> PCC instead of classifier, which essentially reduce the execution time. </w:t>
      </w:r>
    </w:p>
    <w:p w14:paraId="4084908B" w14:textId="379F8DC3" w:rsidR="00313E51" w:rsidRPr="004B5895" w:rsidRDefault="00313E51" w:rsidP="00AD29D9">
      <w:pPr>
        <w:pStyle w:val="ListParagraph"/>
        <w:numPr>
          <w:ilvl w:val="0"/>
          <w:numId w:val="10"/>
        </w:numPr>
        <w:spacing w:line="360" w:lineRule="auto"/>
        <w:jc w:val="both"/>
        <w:rPr>
          <w:rFonts w:ascii="Times New Roman" w:eastAsiaTheme="minorEastAsia" w:hAnsi="Times New Roman" w:cs="Times New Roman"/>
          <w:sz w:val="24"/>
          <w:szCs w:val="24"/>
          <w:highlight w:val="yellow"/>
        </w:rPr>
      </w:pPr>
      <w:r w:rsidRPr="004B5895">
        <w:rPr>
          <w:rFonts w:ascii="Times New Roman" w:eastAsiaTheme="minorEastAsia" w:hAnsi="Times New Roman" w:cs="Times New Roman"/>
          <w:sz w:val="24"/>
          <w:szCs w:val="24"/>
          <w:highlight w:val="yellow"/>
        </w:rPr>
        <w:t>The proposed method is compared with many state-of-the-a</w:t>
      </w:r>
      <w:r w:rsidR="00F9344E">
        <w:rPr>
          <w:rFonts w:ascii="Times New Roman" w:eastAsiaTheme="minorEastAsia" w:hAnsi="Times New Roman" w:cs="Times New Roman"/>
          <w:sz w:val="24"/>
          <w:szCs w:val="24"/>
          <w:highlight w:val="yellow"/>
        </w:rPr>
        <w:t>rt texture based features. It has been</w:t>
      </w:r>
      <w:r w:rsidRPr="004B5895">
        <w:rPr>
          <w:rFonts w:ascii="Times New Roman" w:eastAsiaTheme="minorEastAsia" w:hAnsi="Times New Roman" w:cs="Times New Roman"/>
          <w:sz w:val="24"/>
          <w:szCs w:val="24"/>
          <w:highlight w:val="yellow"/>
        </w:rPr>
        <w:t xml:space="preserve"> found that the proposed modification RILTP outperforms all the methods. This essentially make the proposed method empirically </w:t>
      </w:r>
      <w:r w:rsidR="00AD29D9" w:rsidRPr="004B5895">
        <w:rPr>
          <w:rFonts w:ascii="Times New Roman" w:eastAsiaTheme="minorEastAsia" w:hAnsi="Times New Roman" w:cs="Times New Roman"/>
          <w:sz w:val="24"/>
          <w:szCs w:val="24"/>
          <w:highlight w:val="yellow"/>
        </w:rPr>
        <w:t>sound.</w:t>
      </w:r>
    </w:p>
    <w:p w14:paraId="23A69806" w14:textId="77777777" w:rsidR="00586244" w:rsidRPr="00A918D5" w:rsidRDefault="00586244" w:rsidP="00A918D5">
      <w:pPr>
        <w:spacing w:line="360" w:lineRule="auto"/>
        <w:jc w:val="both"/>
        <w:rPr>
          <w:rFonts w:ascii="Times New Roman" w:eastAsiaTheme="minorEastAsia" w:hAnsi="Times New Roman" w:cs="Times New Roman"/>
          <w:sz w:val="24"/>
          <w:szCs w:val="24"/>
        </w:rPr>
      </w:pPr>
    </w:p>
    <w:p w14:paraId="2AEEBB96" w14:textId="77777777" w:rsidR="00CE3446" w:rsidRPr="00984456" w:rsidRDefault="00630541" w:rsidP="006D3A26">
      <w:pPr>
        <w:pStyle w:val="ListParagraph"/>
        <w:numPr>
          <w:ilvl w:val="0"/>
          <w:numId w:val="1"/>
        </w:numPr>
        <w:spacing w:line="360" w:lineRule="auto"/>
        <w:jc w:val="both"/>
        <w:rPr>
          <w:rFonts w:ascii="Times New Roman" w:eastAsiaTheme="minorEastAsia" w:hAnsi="Times New Roman" w:cs="Times New Roman"/>
          <w:b/>
          <w:sz w:val="24"/>
          <w:szCs w:val="24"/>
        </w:rPr>
      </w:pPr>
      <w:r w:rsidRPr="00984456">
        <w:rPr>
          <w:rFonts w:ascii="Times New Roman" w:eastAsiaTheme="minorEastAsia" w:hAnsi="Times New Roman" w:cs="Times New Roman"/>
          <w:b/>
          <w:sz w:val="24"/>
          <w:szCs w:val="24"/>
        </w:rPr>
        <w:t>Proposed method</w:t>
      </w:r>
    </w:p>
    <w:p w14:paraId="239F33E6" w14:textId="701A2E5A" w:rsidR="00630541" w:rsidRPr="004F2031" w:rsidRDefault="00630541" w:rsidP="006D3A26">
      <w:pPr>
        <w:spacing w:line="360" w:lineRule="auto"/>
        <w:jc w:val="both"/>
        <w:rPr>
          <w:rFonts w:ascii="Times New Roman" w:eastAsiaTheme="minorEastAsia" w:hAnsi="Times New Roman" w:cs="Times New Roman"/>
          <w:sz w:val="24"/>
          <w:szCs w:val="24"/>
        </w:rPr>
      </w:pPr>
      <w:r w:rsidRPr="004F2031">
        <w:rPr>
          <w:rFonts w:ascii="Times New Roman" w:eastAsiaTheme="minorEastAsia" w:hAnsi="Times New Roman" w:cs="Times New Roman"/>
          <w:sz w:val="24"/>
          <w:szCs w:val="24"/>
        </w:rPr>
        <w:t>In this section, the detailed study of the feature extraction and the feature selection methods are covered. Firstly, feature extraction is thoroughly discussed. We have touched the concept of local binary pattern followed by the uniform and t</w:t>
      </w:r>
      <w:r w:rsidR="00DB44CC" w:rsidRPr="004F2031">
        <w:rPr>
          <w:rFonts w:ascii="Times New Roman" w:eastAsiaTheme="minorEastAsia" w:hAnsi="Times New Roman" w:cs="Times New Roman"/>
          <w:sz w:val="24"/>
          <w:szCs w:val="24"/>
        </w:rPr>
        <w:t xml:space="preserve">he rotation </w:t>
      </w:r>
      <w:r w:rsidR="00A71177" w:rsidRPr="004F2031">
        <w:rPr>
          <w:rFonts w:ascii="Times New Roman" w:eastAsiaTheme="minorEastAsia" w:hAnsi="Times New Roman" w:cs="Times New Roman"/>
          <w:sz w:val="24"/>
          <w:szCs w:val="24"/>
        </w:rPr>
        <w:t xml:space="preserve">invariant property of LBP. Then, we have </w:t>
      </w:r>
      <w:r w:rsidR="00A71177" w:rsidRPr="004F2031">
        <w:rPr>
          <w:rFonts w:ascii="Times New Roman" w:eastAsiaTheme="minorEastAsia" w:hAnsi="Times New Roman" w:cs="Times New Roman"/>
          <w:sz w:val="24"/>
          <w:szCs w:val="24"/>
        </w:rPr>
        <w:lastRenderedPageBreak/>
        <w:t>discussed LTP and the proposed modified version of LTP. Finally, the feature selection methodology is discussed.</w:t>
      </w:r>
    </w:p>
    <w:p w14:paraId="2D96C031" w14:textId="377117B3" w:rsidR="004F2031" w:rsidRPr="00984456" w:rsidRDefault="004F2031" w:rsidP="00046679">
      <w:pPr>
        <w:pStyle w:val="ListParagraph"/>
        <w:numPr>
          <w:ilvl w:val="1"/>
          <w:numId w:val="1"/>
        </w:numPr>
        <w:spacing w:line="360" w:lineRule="auto"/>
        <w:jc w:val="both"/>
        <w:rPr>
          <w:rFonts w:ascii="Times New Roman" w:eastAsiaTheme="minorEastAsia" w:hAnsi="Times New Roman" w:cs="Times New Roman"/>
          <w:b/>
          <w:sz w:val="24"/>
          <w:szCs w:val="24"/>
        </w:rPr>
      </w:pPr>
      <w:r w:rsidRPr="00984456">
        <w:rPr>
          <w:rFonts w:ascii="Times New Roman" w:eastAsiaTheme="minorEastAsia" w:hAnsi="Times New Roman" w:cs="Times New Roman"/>
          <w:b/>
          <w:sz w:val="24"/>
          <w:szCs w:val="24"/>
        </w:rPr>
        <w:t>Feature Extraction</w:t>
      </w:r>
    </w:p>
    <w:p w14:paraId="0B57F624" w14:textId="2EB42130" w:rsidR="004F2031" w:rsidRDefault="004F2031" w:rsidP="006D3A26">
      <w:pPr>
        <w:spacing w:line="360" w:lineRule="auto"/>
        <w:jc w:val="both"/>
        <w:rPr>
          <w:rFonts w:ascii="Times New Roman" w:eastAsiaTheme="minorEastAsia" w:hAnsi="Times New Roman" w:cs="Times New Roman"/>
          <w:sz w:val="24"/>
          <w:szCs w:val="24"/>
        </w:rPr>
      </w:pPr>
      <w:r w:rsidRPr="004F2031">
        <w:rPr>
          <w:rFonts w:ascii="Times New Roman" w:eastAsiaTheme="minorEastAsia" w:hAnsi="Times New Roman" w:cs="Times New Roman"/>
          <w:sz w:val="24"/>
          <w:szCs w:val="24"/>
        </w:rPr>
        <w:t>As mentioned earlier, in some recent text non-text classification models, researchers have mainly depended on texture based features. A typical shape based feature descriptor estimates its shape information which is highly affected by image dimension. Components present in document image, either text or non-text, may vary in terms of shape and dimension. For example, non-text may be tables, figures, graphs of different sizes. So, shape based features may lead us to wrong estimation. Whereas, texture based features study the texture of the component and performs statistical evaluation based on the neighboring pixels. As a result, texture based features are quiet invariant to the component dimension, rather it is sensitive towards to the edge and contour information. To build an efficient text non-text separation model, in the present work, we have applied texture based features which are capable of capturing the edge and corner information of any component followed by a n</w:t>
      </w:r>
      <w:r w:rsidR="00817457">
        <w:rPr>
          <w:rFonts w:ascii="Times New Roman" w:eastAsiaTheme="minorEastAsia" w:hAnsi="Times New Roman" w:cs="Times New Roman"/>
          <w:sz w:val="24"/>
          <w:szCs w:val="24"/>
        </w:rPr>
        <w:t xml:space="preserve">ovel feature selection method. </w:t>
      </w:r>
    </w:p>
    <w:p w14:paraId="488A6A7D" w14:textId="77777777" w:rsidR="00977CAE" w:rsidRPr="00ED13E4" w:rsidRDefault="00977CAE" w:rsidP="00ED13E4">
      <w:pPr>
        <w:pStyle w:val="ListParagraph"/>
        <w:numPr>
          <w:ilvl w:val="2"/>
          <w:numId w:val="1"/>
        </w:numPr>
        <w:spacing w:line="360" w:lineRule="auto"/>
        <w:jc w:val="both"/>
        <w:rPr>
          <w:rFonts w:ascii="Times New Roman" w:hAnsi="Times New Roman" w:cs="Times New Roman"/>
          <w:sz w:val="24"/>
          <w:szCs w:val="24"/>
        </w:rPr>
      </w:pPr>
      <w:r w:rsidRPr="00ED13E4">
        <w:rPr>
          <w:rFonts w:ascii="Times New Roman" w:hAnsi="Times New Roman" w:cs="Times New Roman"/>
          <w:sz w:val="24"/>
          <w:szCs w:val="24"/>
        </w:rPr>
        <w:t>LBP</w:t>
      </w:r>
    </w:p>
    <w:p w14:paraId="01242C15" w14:textId="0B9F86DD" w:rsidR="00977CAE" w:rsidRPr="006C655E" w:rsidRDefault="00977CAE" w:rsidP="006D3A2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Ojala et al. in their paper </w:t>
      </w:r>
      <w:r w:rsidR="003A0AAD">
        <w:rPr>
          <w:rStyle w:val="FootnoteReference"/>
          <w:rFonts w:ascii="Times New Roman" w:hAnsi="Times New Roman" w:cs="Times New Roman"/>
          <w:sz w:val="24"/>
          <w:szCs w:val="24"/>
        </w:rPr>
        <w:fldChar w:fldCharType="begin" w:fldLock="1"/>
      </w:r>
      <w:r w:rsidR="0091036D">
        <w:rPr>
          <w:rFonts w:ascii="Times New Roman" w:hAnsi="Times New Roman" w:cs="Times New Roman"/>
          <w:sz w:val="24"/>
          <w:szCs w:val="24"/>
        </w:rPr>
        <w:instrText>ADDIN CSL_CITATION {"citationItems":[{"id":"ITEM-1","itemData":{"DOI":"10.1109/TPAMI.2002.1017623","ISSN":"01628828","abstract":"This paper presents a theoretically very simple, yet efficient, multiresolution approach to gray-scale and rotation invariant texture classification based on local binary patterns and nonparametric discrimination of sample and prototype distributions. The method is based on recognizing that certain local binary patterns, termed \"uniform,\" are fundamental properties of local image texture and their occurrence histogram is proven to be a very powerful texture feature. We derive a generalized gray-scale and rotation invariant operator presentation that allows for detecting the \"uniform\" patterns for any quantization of the angular space and for any spatial resolution and presents a method for combining multiple operators for multiresolution analysis. The proposed approach is very robust in terms of gray-scale variations since the operator is, by definition, invariant against any monotonic transformation of the gray scale. Another advantage is computational simplicity as the operator can be realized with a few operations in a small neighborhood and a lookup table. Excellent experimental results obtained in true problems of rotation invariance, where the classifier is trained at one particular rotation angle and tested with samples from other rotation angles, demonstrate that good discrimination can be achieved with the occurrence statistics of simple rotation invariant local binary patterns. These operators characterize the spatial configuration of local image texture and the performance can be further improved by combining them with rotation invariant variance measures that characterize the contrast of local image texture. The joint distributions of these orthogonal measures are shown to be very powerful tools for rotation invariant texture analysis.","author":[{"dropping-particle":"","family":"Ojala","given":"Timo","non-dropping-particle":"","parse-names":false,"suffix":""},{"dropping-particle":"","family":"Pietikäinen","given":"Matti","non-dropping-particle":"","parse-names":false,"suffix":""},{"dropping-particle":"","family":"Mäenpää","given":"Topi","non-dropping-particle":"","parse-names":false,"suffix":""}],"container-title":"IEEE Transactions on Pattern Analysis and Machine Intelligence","id":"ITEM-1","issue":"7","issued":{"date-parts":[["2002","7"]]},"page":"971-987","title":"Multiresolution gray-scale and rotation invariant texture classification with local binary patterns","type":"article-journal","volume":"24"},"uris":["http://www.mendeley.com/documents/?uuid=76c984bf-f71b-4430-aa5d-a1bfa8996780"]}],"mendeley":{"formattedCitation":"[32]","plainTextFormattedCitation":"[32]","previouslyFormattedCitation":"[32]"},"properties":{"noteIndex":0},"schema":"https://github.com/citation-style-language/schema/raw/master/csl-citation.json"}</w:instrText>
      </w:r>
      <w:r w:rsidR="003A0AAD">
        <w:rPr>
          <w:rStyle w:val="FootnoteReference"/>
          <w:rFonts w:ascii="Times New Roman" w:hAnsi="Times New Roman" w:cs="Times New Roman"/>
          <w:sz w:val="24"/>
          <w:szCs w:val="24"/>
        </w:rPr>
        <w:fldChar w:fldCharType="separate"/>
      </w:r>
      <w:r w:rsidR="0091036D" w:rsidRPr="0091036D">
        <w:rPr>
          <w:rFonts w:ascii="Times New Roman" w:hAnsi="Times New Roman" w:cs="Times New Roman"/>
          <w:bCs/>
          <w:noProof/>
          <w:sz w:val="24"/>
          <w:szCs w:val="24"/>
        </w:rPr>
        <w:t>[32]</w:t>
      </w:r>
      <w:r w:rsidR="003A0AAD">
        <w:rPr>
          <w:rStyle w:val="FootnoteReference"/>
          <w:rFonts w:ascii="Times New Roman" w:hAnsi="Times New Roman" w:cs="Times New Roman"/>
          <w:sz w:val="24"/>
          <w:szCs w:val="24"/>
        </w:rPr>
        <w:fldChar w:fldCharType="end"/>
      </w:r>
      <w:r w:rsidRPr="006C655E">
        <w:rPr>
          <w:rFonts w:ascii="Times New Roman" w:hAnsi="Times New Roman" w:cs="Times New Roman"/>
          <w:sz w:val="24"/>
          <w:szCs w:val="24"/>
        </w:rPr>
        <w:t xml:space="preserve"> first introduced </w:t>
      </w:r>
      <w:r>
        <w:rPr>
          <w:rFonts w:ascii="Times New Roman" w:hAnsi="Times New Roman" w:cs="Times New Roman"/>
          <w:sz w:val="24"/>
          <w:szCs w:val="24"/>
        </w:rPr>
        <w:t xml:space="preserve">the </w:t>
      </w:r>
      <w:r w:rsidRPr="006C655E">
        <w:rPr>
          <w:rFonts w:ascii="Times New Roman" w:hAnsi="Times New Roman" w:cs="Times New Roman"/>
          <w:sz w:val="24"/>
          <w:szCs w:val="24"/>
        </w:rPr>
        <w:t xml:space="preserve">texture based operator, LBP, a very effective and computationally simple texture </w:t>
      </w:r>
      <w:r>
        <w:rPr>
          <w:rFonts w:ascii="Times New Roman" w:hAnsi="Times New Roman" w:cs="Times New Roman"/>
          <w:sz w:val="24"/>
          <w:szCs w:val="24"/>
        </w:rPr>
        <w:t>descrip</w:t>
      </w:r>
      <w:r w:rsidRPr="006C655E">
        <w:rPr>
          <w:rFonts w:ascii="Times New Roman" w:hAnsi="Times New Roman" w:cs="Times New Roman"/>
          <w:sz w:val="24"/>
          <w:szCs w:val="24"/>
        </w:rPr>
        <w:t>tor for monochromatic image.</w:t>
      </w:r>
    </w:p>
    <w:p w14:paraId="63BBDFF8" w14:textId="4B8CA10F" w:rsidR="00977CAE" w:rsidRPr="006C655E" w:rsidRDefault="00977CAE" w:rsidP="006D3A26">
      <w:pPr>
        <w:spacing w:line="360" w:lineRule="auto"/>
        <w:jc w:val="both"/>
        <w:rPr>
          <w:rFonts w:ascii="Times New Roman" w:hAnsi="Times New Roman" w:cs="Times New Roman"/>
          <w:sz w:val="24"/>
          <w:szCs w:val="24"/>
        </w:rPr>
      </w:pPr>
      <w:r w:rsidRPr="006C655E">
        <w:rPr>
          <w:rFonts w:ascii="Times New Roman" w:hAnsi="Times New Roman" w:cs="Times New Roman"/>
          <w:sz w:val="24"/>
          <w:szCs w:val="24"/>
        </w:rPr>
        <w:t>In the original definiti</w:t>
      </w:r>
      <w:r>
        <w:rPr>
          <w:rFonts w:ascii="Times New Roman" w:hAnsi="Times New Roman" w:cs="Times New Roman"/>
          <w:sz w:val="24"/>
          <w:szCs w:val="24"/>
        </w:rPr>
        <w:t xml:space="preserve">on given in </w:t>
      </w:r>
      <w:r w:rsidR="003A0AAD">
        <w:rPr>
          <w:rStyle w:val="FootnoteReference"/>
          <w:rFonts w:ascii="Times New Roman" w:hAnsi="Times New Roman" w:cs="Times New Roman"/>
          <w:sz w:val="24"/>
          <w:szCs w:val="24"/>
        </w:rPr>
        <w:fldChar w:fldCharType="begin" w:fldLock="1"/>
      </w:r>
      <w:r w:rsidR="0091036D">
        <w:rPr>
          <w:rFonts w:ascii="Times New Roman" w:hAnsi="Times New Roman" w:cs="Times New Roman"/>
          <w:sz w:val="24"/>
          <w:szCs w:val="24"/>
        </w:rPr>
        <w:instrText>ADDIN CSL_CITATION {"citationItems":[{"id":"ITEM-1","itemData":{"DOI":"10.1109/TPAMI.2002.1017623","ISSN":"01628828","abstract":"This paper presents a theoretically very simple, yet efficient, multiresolution approach to gray-scale and rotation invariant texture classification based on local binary patterns and nonparametric discrimination of sample and prototype distributions. The method is based on recognizing that certain local binary patterns, termed \"uniform,\" are fundamental properties of local image texture and their occurrence histogram is proven to be a very powerful texture feature. We derive a generalized gray-scale and rotation invariant operator presentation that allows for detecting the \"uniform\" patterns for any quantization of the angular space and for any spatial resolution and presents a method for combining multiple operators for multiresolution analysis. The proposed approach is very robust in terms of gray-scale variations since the operator is, by definition, invariant against any monotonic transformation of the gray scale. Another advantage is computational simplicity as the operator can be realized with a few operations in a small neighborhood and a lookup table. Excellent experimental results obtained in true problems of rotation invariance, where the classifier is trained at one particular rotation angle and tested with samples from other rotation angles, demonstrate that good discrimination can be achieved with the occurrence statistics of simple rotation invariant local binary patterns. These operators characterize the spatial configuration of local image texture and the performance can be further improved by combining them with rotation invariant variance measures that characterize the contrast of local image texture. The joint distributions of these orthogonal measures are shown to be very powerful tools for rotation invariant texture analysis.","author":[{"dropping-particle":"","family":"Ojala","given":"Timo","non-dropping-particle":"","parse-names":false,"suffix":""},{"dropping-particle":"","family":"Pietikäinen","given":"Matti","non-dropping-particle":"","parse-names":false,"suffix":""},{"dropping-particle":"","family":"Mäenpää","given":"Topi","non-dropping-particle":"","parse-names":false,"suffix":""}],"container-title":"IEEE Transactions on Pattern Analysis and Machine Intelligence","id":"ITEM-1","issue":"7","issued":{"date-parts":[["2002","7"]]},"page":"971-987","title":"Multiresolution gray-scale and rotation invariant texture classification with local binary patterns","type":"article-journal","volume":"24"},"uris":["http://www.mendeley.com/documents/?uuid=76c984bf-f71b-4430-aa5d-a1bfa8996780"]}],"mendeley":{"formattedCitation":"[32]","plainTextFormattedCitation":"[32]","previouslyFormattedCitation":"[32]"},"properties":{"noteIndex":0},"schema":"https://github.com/citation-style-language/schema/raw/master/csl-citation.json"}</w:instrText>
      </w:r>
      <w:r w:rsidR="003A0AAD">
        <w:rPr>
          <w:rStyle w:val="FootnoteReference"/>
          <w:rFonts w:ascii="Times New Roman" w:hAnsi="Times New Roman" w:cs="Times New Roman"/>
          <w:sz w:val="24"/>
          <w:szCs w:val="24"/>
        </w:rPr>
        <w:fldChar w:fldCharType="separate"/>
      </w:r>
      <w:r w:rsidR="0091036D" w:rsidRPr="0091036D">
        <w:rPr>
          <w:rFonts w:ascii="Times New Roman" w:hAnsi="Times New Roman" w:cs="Times New Roman"/>
          <w:noProof/>
          <w:sz w:val="24"/>
          <w:szCs w:val="24"/>
        </w:rPr>
        <w:t>[32]</w:t>
      </w:r>
      <w:r w:rsidR="003A0AAD">
        <w:rPr>
          <w:rStyle w:val="FootnoteReference"/>
          <w:rFonts w:ascii="Times New Roman" w:hAnsi="Times New Roman" w:cs="Times New Roman"/>
          <w:sz w:val="24"/>
          <w:szCs w:val="24"/>
        </w:rPr>
        <w:fldChar w:fldCharType="end"/>
      </w:r>
      <w:r w:rsidRPr="006C655E">
        <w:rPr>
          <w:rFonts w:ascii="Times New Roman" w:hAnsi="Times New Roman" w:cs="Times New Roman"/>
          <w:sz w:val="24"/>
          <w:szCs w:val="24"/>
        </w:rPr>
        <w:t xml:space="preserve">, there are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p</m:t>
            </m:r>
          </m:sub>
        </m:sSub>
        <m:r>
          <w:rPr>
            <w:rFonts w:ascii="Cambria Math" w:hAnsi="Cambria Math" w:cs="Times New Roman"/>
            <w:sz w:val="24"/>
            <w:szCs w:val="24"/>
          </w:rPr>
          <m:t xml:space="preserve"> </m:t>
        </m:r>
      </m:oMath>
      <w:r w:rsidRPr="006C655E">
        <w:rPr>
          <w:rFonts w:ascii="Times New Roman" w:hAnsi="Times New Roman" w:cs="Times New Roman"/>
          <w:sz w:val="24"/>
          <w:szCs w:val="24"/>
        </w:rPr>
        <w:t xml:space="preserve">gray scale pixels surrounding a center pixel at </w:t>
      </w:r>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center</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center</m:t>
            </m:r>
          </m:sub>
        </m:sSub>
        <m:r>
          <w:rPr>
            <w:rFonts w:ascii="Cambria Math" w:hAnsi="Cambria Math" w:cs="Times New Roman"/>
            <w:sz w:val="24"/>
            <w:szCs w:val="24"/>
          </w:rPr>
          <m:t>)</m:t>
        </m:r>
      </m:oMath>
      <w:r w:rsidRPr="006C655E">
        <w:rPr>
          <w:rFonts w:ascii="Times New Roman" w:hAnsi="Times New Roman" w:cs="Times New Roman"/>
          <w:sz w:val="24"/>
          <w:szCs w:val="24"/>
        </w:rPr>
        <w:t xml:space="preserve"> having a radius of </w:t>
      </w:r>
      <m:oMath>
        <m:r>
          <w:rPr>
            <w:rFonts w:ascii="Cambria Math" w:hAnsi="Cambria Math" w:cs="Times New Roman"/>
            <w:sz w:val="24"/>
            <w:szCs w:val="24"/>
          </w:rPr>
          <m:t xml:space="preserve">R </m:t>
        </m:r>
      </m:oMath>
      <w:r w:rsidRPr="006C655E">
        <w:rPr>
          <w:rFonts w:ascii="Times New Roman" w:hAnsi="Times New Roman" w:cs="Times New Roman"/>
          <w:sz w:val="24"/>
          <w:szCs w:val="24"/>
        </w:rPr>
        <w:t xml:space="preserve">unit. So, the position of </w:t>
      </w:r>
      <m:oMath>
        <m:sSup>
          <m:sSupPr>
            <m:ctrlPr>
              <w:rPr>
                <w:rFonts w:ascii="Cambria Math" w:hAnsi="Cambria Math" w:cs="Times New Roman"/>
                <w:i/>
                <w:sz w:val="24"/>
                <w:szCs w:val="24"/>
              </w:rPr>
            </m:ctrlPr>
          </m:sSupPr>
          <m:e>
            <m:r>
              <w:rPr>
                <w:rFonts w:ascii="Cambria Math" w:hAnsi="Cambria Math" w:cs="Times New Roman"/>
                <w:sz w:val="24"/>
                <w:szCs w:val="24"/>
              </w:rPr>
              <m:t>i</m:t>
            </m:r>
          </m:e>
          <m:sup>
            <m:r>
              <w:rPr>
                <w:rFonts w:ascii="Cambria Math" w:hAnsi="Cambria Math" w:cs="Times New Roman"/>
                <w:sz w:val="24"/>
                <w:szCs w:val="24"/>
              </w:rPr>
              <m:t>th</m:t>
            </m:r>
          </m:sup>
        </m:sSup>
        <m:r>
          <w:rPr>
            <w:rFonts w:ascii="Cambria Math" w:hAnsi="Cambria Math" w:cs="Times New Roman"/>
            <w:sz w:val="24"/>
            <w:szCs w:val="24"/>
          </w:rPr>
          <m:t xml:space="preserve"> </m:t>
        </m:r>
      </m:oMath>
      <w:r w:rsidRPr="006C655E">
        <w:rPr>
          <w:rFonts w:ascii="Times New Roman" w:hAnsi="Times New Roman" w:cs="Times New Roman"/>
          <w:sz w:val="24"/>
          <w:szCs w:val="24"/>
        </w:rPr>
        <w:t>pixel can be calculated as given in the equation 1.</w:t>
      </w:r>
    </w:p>
    <w:p w14:paraId="398C0BBB" w14:textId="77777777" w:rsidR="00977CAE" w:rsidRPr="006C655E" w:rsidRDefault="00651D31" w:rsidP="006D3A26">
      <w:pPr>
        <w:spacing w:line="360" w:lineRule="auto"/>
        <w:jc w:val="both"/>
        <w:rPr>
          <w:rFonts w:ascii="Times New Roman" w:eastAsiaTheme="minorEastAsia" w:hAnsi="Times New Roman" w:cs="Times New Roman"/>
          <w:sz w:val="24"/>
          <w:szCs w:val="24"/>
        </w:rPr>
      </w:pPr>
      <m:oMathPara>
        <m:oMath>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 xml:space="preserve">= </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center</m:t>
                  </m:r>
                </m:sub>
              </m:sSub>
              <m:r>
                <w:rPr>
                  <w:rFonts w:ascii="Cambria Math" w:hAnsi="Cambria Math" w:cs="Times New Roman"/>
                  <w:sz w:val="24"/>
                  <w:szCs w:val="24"/>
                </w:rPr>
                <m:t>+R</m:t>
              </m:r>
              <m:func>
                <m:funcPr>
                  <m:ctrlPr>
                    <w:rPr>
                      <w:rFonts w:ascii="Cambria Math" w:hAnsi="Cambria Math" w:cs="Times New Roman"/>
                      <w:i/>
                      <w:sz w:val="24"/>
                      <w:szCs w:val="24"/>
                    </w:rPr>
                  </m:ctrlPr>
                </m:funcPr>
                <m:fName>
                  <m:r>
                    <m:rPr>
                      <m:sty m:val="p"/>
                    </m:rPr>
                    <w:rPr>
                      <w:rFonts w:ascii="Cambria Math" w:hAnsi="Cambria Math" w:cs="Times New Roman"/>
                      <w:sz w:val="24"/>
                      <w:szCs w:val="24"/>
                    </w:rPr>
                    <m:t>cos</m:t>
                  </m:r>
                </m:fName>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2πi</m:t>
                          </m: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p</m:t>
                              </m:r>
                            </m:sub>
                          </m:sSub>
                        </m:den>
                      </m:f>
                    </m:e>
                  </m:d>
                </m:e>
              </m:func>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 xml:space="preserve">center </m:t>
                  </m:r>
                </m:sub>
              </m:sSub>
              <m:r>
                <w:rPr>
                  <w:rFonts w:ascii="Cambria Math" w:hAnsi="Cambria Math" w:cs="Times New Roman"/>
                  <w:sz w:val="24"/>
                  <w:szCs w:val="24"/>
                </w:rPr>
                <m:t>- R</m:t>
              </m:r>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2πi</m:t>
                          </m: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p</m:t>
                              </m:r>
                            </m:sub>
                          </m:sSub>
                        </m:den>
                      </m:f>
                    </m:e>
                  </m:d>
                </m:e>
              </m:func>
            </m:e>
          </m:d>
          <m:r>
            <w:rPr>
              <w:rFonts w:ascii="Cambria Math" w:hAnsi="Cambria Math" w:cs="Times New Roman"/>
              <w:sz w:val="24"/>
              <w:szCs w:val="24"/>
            </w:rPr>
            <m:t>………(1)</m:t>
          </m:r>
        </m:oMath>
      </m:oMathPara>
    </w:p>
    <w:p w14:paraId="4CAAD3AF" w14:textId="77777777" w:rsidR="00977CAE" w:rsidRPr="00C800CE" w:rsidRDefault="00977CAE" w:rsidP="006D3A26">
      <w:pPr>
        <w:spacing w:line="360" w:lineRule="auto"/>
        <w:jc w:val="both"/>
        <w:rPr>
          <w:rFonts w:ascii="Times New Roman" w:hAnsi="Times New Roman" w:cs="Times New Roman"/>
          <w:sz w:val="24"/>
          <w:szCs w:val="24"/>
        </w:rPr>
      </w:pPr>
      <w:r w:rsidRPr="00C800CE">
        <w:rPr>
          <w:rFonts w:ascii="Times New Roman" w:hAnsi="Times New Roman" w:cs="Times New Roman"/>
          <w:sz w:val="24"/>
          <w:szCs w:val="24"/>
        </w:rPr>
        <w:t xml:space="preserve">Where </w:t>
      </w:r>
      <m:oMath>
        <m:r>
          <m:rPr>
            <m:sty m:val="p"/>
          </m:rPr>
          <w:rPr>
            <w:rFonts w:ascii="Cambria Math" w:hAnsi="Cambria Math" w:cs="Times New Roman"/>
            <w:sz w:val="24"/>
            <w:szCs w:val="24"/>
          </w:rPr>
          <m:t>i ∈{0, 1, ……..,</m:t>
        </m:r>
        <m:sSub>
          <m:sSubPr>
            <m:ctrlPr>
              <w:rPr>
                <w:rFonts w:ascii="Cambria Math" w:hAnsi="Cambria Math" w:cs="Times New Roman"/>
                <w:sz w:val="24"/>
                <w:szCs w:val="24"/>
              </w:rPr>
            </m:ctrlPr>
          </m:sSubPr>
          <m:e>
            <m:r>
              <m:rPr>
                <m:sty m:val="p"/>
              </m:rPr>
              <w:rPr>
                <w:rFonts w:ascii="Cambria Math" w:hAnsi="Cambria Math" w:cs="Times New Roman"/>
                <w:sz w:val="24"/>
                <w:szCs w:val="24"/>
              </w:rPr>
              <m:t>N</m:t>
            </m:r>
          </m:e>
          <m:sub>
            <m:r>
              <m:rPr>
                <m:sty m:val="p"/>
              </m:rPr>
              <w:rPr>
                <w:rFonts w:ascii="Cambria Math" w:hAnsi="Cambria Math" w:cs="Times New Roman"/>
                <w:sz w:val="24"/>
                <w:szCs w:val="24"/>
              </w:rPr>
              <m:t>p</m:t>
            </m:r>
          </m:sub>
        </m:sSub>
        <m:r>
          <m:rPr>
            <m:sty m:val="p"/>
          </m:rPr>
          <w:rPr>
            <w:rFonts w:ascii="Cambria Math" w:hAnsi="Cambria Math" w:cs="Times New Roman"/>
            <w:sz w:val="24"/>
            <w:szCs w:val="24"/>
          </w:rPr>
          <m:t>-1}</m:t>
        </m:r>
      </m:oMath>
    </w:p>
    <w:p w14:paraId="5087B6BE" w14:textId="77777777" w:rsidR="00977CAE" w:rsidRPr="00C800CE" w:rsidRDefault="00977CAE" w:rsidP="006D3A26">
      <w:pPr>
        <w:spacing w:line="360" w:lineRule="auto"/>
        <w:jc w:val="both"/>
        <w:rPr>
          <w:rFonts w:ascii="Times New Roman" w:hAnsi="Times New Roman" w:cs="Times New Roman"/>
          <w:sz w:val="24"/>
          <w:szCs w:val="24"/>
        </w:rPr>
      </w:pPr>
      <w:r w:rsidRPr="00C800CE">
        <w:rPr>
          <w:rFonts w:ascii="Times New Roman" w:hAnsi="Times New Roman" w:cs="Times New Roman"/>
          <w:sz w:val="24"/>
          <w:szCs w:val="24"/>
        </w:rPr>
        <w:t xml:space="preserve">Let the gray scale intensities of the center and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p</m:t>
            </m:r>
          </m:sub>
        </m:sSub>
        <m:r>
          <w:rPr>
            <w:rFonts w:ascii="Cambria Math" w:hAnsi="Cambria Math" w:cs="Times New Roman"/>
            <w:sz w:val="24"/>
            <w:szCs w:val="24"/>
          </w:rPr>
          <m:t xml:space="preserve"> </m:t>
        </m:r>
      </m:oMath>
      <w:r w:rsidRPr="00C800CE">
        <w:rPr>
          <w:rFonts w:ascii="Times New Roman" w:hAnsi="Times New Roman" w:cs="Times New Roman"/>
          <w:sz w:val="24"/>
          <w:szCs w:val="24"/>
        </w:rPr>
        <w:t xml:space="preserve">neighboring pixels </w:t>
      </w:r>
      <w:r>
        <w:rPr>
          <w:rFonts w:ascii="Times New Roman" w:hAnsi="Times New Roman" w:cs="Times New Roman"/>
          <w:sz w:val="24"/>
          <w:szCs w:val="24"/>
        </w:rPr>
        <w:t xml:space="preserve">are </w:t>
      </w:r>
      <w:r w:rsidRPr="00C800CE">
        <w:rPr>
          <w:rFonts w:ascii="Times New Roman" w:hAnsi="Times New Roman" w:cs="Times New Roman"/>
          <w:sz w:val="24"/>
          <w:szCs w:val="24"/>
        </w:rPr>
        <w:t xml:space="preserve">denoted as </w:t>
      </w:r>
    </w:p>
    <w:p w14:paraId="017A6C85" w14:textId="77777777" w:rsidR="00977CAE" w:rsidRPr="00C800CE" w:rsidRDefault="00651D31" w:rsidP="006D3A26">
      <w:pPr>
        <w:spacing w:line="360" w:lineRule="auto"/>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c</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0</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G</m:t>
            </m:r>
          </m:e>
          <m:sub>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p</m:t>
                </m:r>
              </m:sub>
            </m:sSub>
            <m:r>
              <w:rPr>
                <w:rFonts w:ascii="Cambria Math" w:hAnsi="Cambria Math" w:cs="Times New Roman"/>
                <w:sz w:val="24"/>
                <w:szCs w:val="24"/>
              </w:rPr>
              <m:t>-1</m:t>
            </m:r>
          </m:sub>
        </m:sSub>
      </m:oMath>
      <w:r w:rsidR="00977CAE" w:rsidRPr="00C800CE">
        <w:rPr>
          <w:rFonts w:ascii="Times New Roman" w:eastAsiaTheme="minorEastAsia" w:hAnsi="Times New Roman" w:cs="Times New Roman"/>
          <w:sz w:val="24"/>
          <w:szCs w:val="24"/>
        </w:rPr>
        <w:t xml:space="preserve"> </w:t>
      </w:r>
      <w:r w:rsidR="00977CAE">
        <w:rPr>
          <w:rFonts w:ascii="Times New Roman" w:eastAsiaTheme="minorEastAsia" w:hAnsi="Times New Roman" w:cs="Times New Roman"/>
          <w:sz w:val="24"/>
          <w:szCs w:val="24"/>
        </w:rPr>
        <w:t>Respectively</w:t>
      </w:r>
      <w:r w:rsidR="00977CAE" w:rsidRPr="00C800CE">
        <w:rPr>
          <w:rFonts w:ascii="Times New Roman" w:eastAsiaTheme="minorEastAsia" w:hAnsi="Times New Roman" w:cs="Times New Roman"/>
          <w:sz w:val="24"/>
          <w:szCs w:val="24"/>
        </w:rPr>
        <w:t xml:space="preserve">. </w:t>
      </w:r>
    </w:p>
    <w:p w14:paraId="50A1E775" w14:textId="77777777" w:rsidR="00977CAE" w:rsidRPr="00C800CE" w:rsidRDefault="00977CAE" w:rsidP="006D3A26">
      <w:pPr>
        <w:spacing w:line="360" w:lineRule="auto"/>
        <w:jc w:val="both"/>
        <w:rPr>
          <w:rFonts w:ascii="Times New Roman" w:hAnsi="Times New Roman" w:cs="Times New Roman"/>
          <w:sz w:val="24"/>
          <w:szCs w:val="24"/>
        </w:rPr>
      </w:pPr>
      <w:r w:rsidRPr="00C800CE">
        <w:rPr>
          <w:rFonts w:ascii="Times New Roman" w:hAnsi="Times New Roman" w:cs="Times New Roman"/>
          <w:sz w:val="24"/>
          <w:szCs w:val="24"/>
        </w:rPr>
        <w:t xml:space="preserve">Let, </w:t>
      </w: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 xml:space="preserve">Feature </m:t>
            </m:r>
          </m:sub>
        </m:sSub>
      </m:oMath>
      <w:r w:rsidRPr="00C800CE">
        <w:rPr>
          <w:rFonts w:ascii="Times New Roman" w:hAnsi="Times New Roman" w:cs="Times New Roman"/>
          <w:sz w:val="24"/>
          <w:szCs w:val="24"/>
        </w:rPr>
        <w:t>be the binary feature for the center pixel, calculated using equation 2.</w:t>
      </w:r>
    </w:p>
    <w:p w14:paraId="6E3955BC" w14:textId="227C0F7F" w:rsidR="00977CAE" w:rsidRPr="00883ABE" w:rsidRDefault="00651D31" w:rsidP="006D3A26">
      <w:pPr>
        <w:spacing w:line="360" w:lineRule="auto"/>
        <w:jc w:val="both"/>
        <w:rPr>
          <w:rFonts w:ascii="Times New Roman" w:eastAsiaTheme="minorEastAsia" w:hAnsi="Times New Roman" w:cs="Times New Roman"/>
          <w:color w:val="FF0000"/>
          <w:sz w:val="24"/>
          <w:szCs w:val="24"/>
        </w:rPr>
      </w:pPr>
      <m:oMathPara>
        <m:oMath>
          <m:sSub>
            <m:sSubPr>
              <m:ctrlPr>
                <w:rPr>
                  <w:rFonts w:ascii="Cambria Math" w:hAnsi="Cambria Math" w:cs="Times New Roman"/>
                  <w:i/>
                  <w:color w:val="FF0000"/>
                  <w:sz w:val="24"/>
                  <w:szCs w:val="24"/>
                </w:rPr>
              </m:ctrlPr>
            </m:sSubPr>
            <m:e>
              <m:r>
                <w:rPr>
                  <w:rFonts w:ascii="Cambria Math" w:hAnsi="Cambria Math" w:cs="Times New Roman"/>
                  <w:color w:val="FF0000"/>
                  <w:sz w:val="24"/>
                  <w:szCs w:val="24"/>
                </w:rPr>
                <m:t>B</m:t>
              </m:r>
            </m:e>
            <m:sub>
              <m:r>
                <w:rPr>
                  <w:rFonts w:ascii="Cambria Math" w:hAnsi="Cambria Math" w:cs="Times New Roman"/>
                  <w:color w:val="FF0000"/>
                  <w:sz w:val="24"/>
                  <w:szCs w:val="24"/>
                </w:rPr>
                <m:t>Feature</m:t>
              </m:r>
            </m:sub>
          </m:sSub>
          <m:r>
            <w:rPr>
              <w:rFonts w:ascii="Cambria Math" w:hAnsi="Cambria Math" w:cs="Times New Roman"/>
              <w:color w:val="FF0000"/>
              <w:sz w:val="24"/>
              <w:szCs w:val="24"/>
            </w:rPr>
            <m:t>=</m:t>
          </m:r>
          <m:d>
            <m:dPr>
              <m:begChr m:val="{"/>
              <m:endChr m:val="}"/>
              <m:ctrlPr>
                <w:rPr>
                  <w:rFonts w:ascii="Cambria Math" w:hAnsi="Cambria Math" w:cs="Times New Roman"/>
                  <w:i/>
                  <w:color w:val="FF0000"/>
                  <w:sz w:val="24"/>
                  <w:szCs w:val="24"/>
                </w:rPr>
              </m:ctrlPr>
            </m:dPr>
            <m:e>
              <m:sSub>
                <m:sSubPr>
                  <m:ctrlPr>
                    <w:rPr>
                      <w:rFonts w:ascii="Cambria Math" w:hAnsi="Cambria Math" w:cs="Times New Roman"/>
                      <w:i/>
                      <w:color w:val="FF0000"/>
                      <w:sz w:val="24"/>
                      <w:szCs w:val="24"/>
                    </w:rPr>
                  </m:ctrlPr>
                </m:sSubPr>
                <m:e>
                  <m:r>
                    <w:rPr>
                      <w:rFonts w:ascii="Cambria Math" w:hAnsi="Cambria Math" w:cs="Times New Roman"/>
                      <w:color w:val="FF0000"/>
                      <w:sz w:val="24"/>
                      <w:szCs w:val="24"/>
                    </w:rPr>
                    <m:t>f</m:t>
                  </m:r>
                </m:e>
                <m:sub>
                  <m:r>
                    <w:rPr>
                      <w:rFonts w:ascii="Cambria Math" w:hAnsi="Cambria Math" w:cs="Times New Roman"/>
                      <w:color w:val="FF0000"/>
                      <w:sz w:val="24"/>
                      <w:szCs w:val="24"/>
                    </w:rPr>
                    <m:t>1</m:t>
                  </m:r>
                </m:sub>
              </m:sSub>
              <m:d>
                <m:dPr>
                  <m:ctrlPr>
                    <w:rPr>
                      <w:rFonts w:ascii="Cambria Math" w:hAnsi="Cambria Math" w:cs="Times New Roman"/>
                      <w:i/>
                      <w:color w:val="FF0000"/>
                      <w:sz w:val="24"/>
                      <w:szCs w:val="24"/>
                    </w:rPr>
                  </m:ctrlPr>
                </m:dPr>
                <m:e>
                  <m:sSub>
                    <m:sSubPr>
                      <m:ctrlPr>
                        <w:rPr>
                          <w:rFonts w:ascii="Cambria Math" w:hAnsi="Cambria Math" w:cs="Times New Roman"/>
                          <w:i/>
                          <w:color w:val="FF0000"/>
                          <w:sz w:val="24"/>
                          <w:szCs w:val="24"/>
                        </w:rPr>
                      </m:ctrlPr>
                    </m:sSubPr>
                    <m:e>
                      <m:r>
                        <w:rPr>
                          <w:rFonts w:ascii="Cambria Math" w:hAnsi="Cambria Math" w:cs="Times New Roman"/>
                          <w:color w:val="FF0000"/>
                          <w:sz w:val="24"/>
                          <w:szCs w:val="24"/>
                        </w:rPr>
                        <m:t>G</m:t>
                      </m:r>
                    </m:e>
                    <m:sub>
                      <m:r>
                        <w:rPr>
                          <w:rFonts w:ascii="Cambria Math" w:hAnsi="Cambria Math" w:cs="Times New Roman"/>
                          <w:color w:val="FF0000"/>
                          <w:sz w:val="24"/>
                          <w:szCs w:val="24"/>
                        </w:rPr>
                        <m:t>0</m:t>
                      </m:r>
                    </m:sub>
                  </m:sSub>
                  <m:r>
                    <w:rPr>
                      <w:rFonts w:ascii="Cambria Math" w:hAnsi="Cambria Math" w:cs="Times New Roman"/>
                      <w:color w:val="FF0000"/>
                      <w:sz w:val="24"/>
                      <w:szCs w:val="24"/>
                    </w:rPr>
                    <m:t xml:space="preserve">, </m:t>
                  </m:r>
                  <m:sSub>
                    <m:sSubPr>
                      <m:ctrlPr>
                        <w:rPr>
                          <w:rFonts w:ascii="Cambria Math" w:hAnsi="Cambria Math" w:cs="Times New Roman"/>
                          <w:i/>
                          <w:color w:val="FF0000"/>
                          <w:sz w:val="24"/>
                          <w:szCs w:val="24"/>
                        </w:rPr>
                      </m:ctrlPr>
                    </m:sSubPr>
                    <m:e>
                      <m:r>
                        <w:rPr>
                          <w:rFonts w:ascii="Cambria Math" w:hAnsi="Cambria Math" w:cs="Times New Roman"/>
                          <w:color w:val="FF0000"/>
                          <w:sz w:val="24"/>
                          <w:szCs w:val="24"/>
                        </w:rPr>
                        <m:t>G</m:t>
                      </m:r>
                    </m:e>
                    <m:sub>
                      <m:r>
                        <w:rPr>
                          <w:rFonts w:ascii="Cambria Math" w:hAnsi="Cambria Math" w:cs="Times New Roman"/>
                          <w:color w:val="FF0000"/>
                          <w:sz w:val="24"/>
                          <w:szCs w:val="24"/>
                        </w:rPr>
                        <m:t>c</m:t>
                      </m:r>
                    </m:sub>
                  </m:sSub>
                </m:e>
              </m:d>
              <m:r>
                <w:rPr>
                  <w:rFonts w:ascii="Cambria Math" w:hAnsi="Cambria Math" w:cs="Times New Roman"/>
                  <w:color w:val="FF0000"/>
                  <w:sz w:val="24"/>
                  <w:szCs w:val="24"/>
                </w:rPr>
                <m:t>,</m:t>
              </m:r>
              <m:sSub>
                <m:sSubPr>
                  <m:ctrlPr>
                    <w:rPr>
                      <w:rFonts w:ascii="Cambria Math" w:hAnsi="Cambria Math" w:cs="Times New Roman"/>
                      <w:i/>
                      <w:color w:val="FF0000"/>
                      <w:sz w:val="24"/>
                      <w:szCs w:val="24"/>
                    </w:rPr>
                  </m:ctrlPr>
                </m:sSubPr>
                <m:e>
                  <m:r>
                    <w:rPr>
                      <w:rFonts w:ascii="Cambria Math" w:hAnsi="Cambria Math" w:cs="Times New Roman"/>
                      <w:color w:val="FF0000"/>
                      <w:sz w:val="24"/>
                      <w:szCs w:val="24"/>
                    </w:rPr>
                    <m:t>f</m:t>
                  </m:r>
                </m:e>
                <m:sub>
                  <m:r>
                    <w:rPr>
                      <w:rFonts w:ascii="Cambria Math" w:hAnsi="Cambria Math" w:cs="Times New Roman"/>
                      <w:color w:val="FF0000"/>
                      <w:sz w:val="24"/>
                      <w:szCs w:val="24"/>
                    </w:rPr>
                    <m:t>1</m:t>
                  </m:r>
                </m:sub>
              </m:sSub>
              <m:d>
                <m:dPr>
                  <m:ctrlPr>
                    <w:rPr>
                      <w:rFonts w:ascii="Cambria Math" w:hAnsi="Cambria Math" w:cs="Times New Roman"/>
                      <w:i/>
                      <w:color w:val="FF0000"/>
                      <w:sz w:val="24"/>
                      <w:szCs w:val="24"/>
                    </w:rPr>
                  </m:ctrlPr>
                </m:dPr>
                <m:e>
                  <m:sSub>
                    <m:sSubPr>
                      <m:ctrlPr>
                        <w:rPr>
                          <w:rFonts w:ascii="Cambria Math" w:hAnsi="Cambria Math" w:cs="Times New Roman"/>
                          <w:i/>
                          <w:color w:val="FF0000"/>
                          <w:sz w:val="24"/>
                          <w:szCs w:val="24"/>
                        </w:rPr>
                      </m:ctrlPr>
                    </m:sSubPr>
                    <m:e>
                      <m:r>
                        <w:rPr>
                          <w:rFonts w:ascii="Cambria Math" w:hAnsi="Cambria Math" w:cs="Times New Roman"/>
                          <w:color w:val="FF0000"/>
                          <w:sz w:val="24"/>
                          <w:szCs w:val="24"/>
                        </w:rPr>
                        <m:t>G</m:t>
                      </m:r>
                    </m:e>
                    <m:sub>
                      <m:r>
                        <w:rPr>
                          <w:rFonts w:ascii="Cambria Math" w:hAnsi="Cambria Math" w:cs="Times New Roman"/>
                          <w:color w:val="FF0000"/>
                          <w:sz w:val="24"/>
                          <w:szCs w:val="24"/>
                        </w:rPr>
                        <m:t>1</m:t>
                      </m:r>
                    </m:sub>
                  </m:sSub>
                  <m:r>
                    <w:rPr>
                      <w:rFonts w:ascii="Cambria Math" w:hAnsi="Cambria Math" w:cs="Times New Roman"/>
                      <w:color w:val="FF0000"/>
                      <w:sz w:val="24"/>
                      <w:szCs w:val="24"/>
                    </w:rPr>
                    <m:t>,</m:t>
                  </m:r>
                  <m:sSub>
                    <m:sSubPr>
                      <m:ctrlPr>
                        <w:rPr>
                          <w:rFonts w:ascii="Cambria Math" w:hAnsi="Cambria Math" w:cs="Times New Roman"/>
                          <w:i/>
                          <w:color w:val="FF0000"/>
                          <w:sz w:val="24"/>
                          <w:szCs w:val="24"/>
                        </w:rPr>
                      </m:ctrlPr>
                    </m:sSubPr>
                    <m:e>
                      <m:r>
                        <w:rPr>
                          <w:rFonts w:ascii="Cambria Math" w:hAnsi="Cambria Math" w:cs="Times New Roman"/>
                          <w:color w:val="FF0000"/>
                          <w:sz w:val="24"/>
                          <w:szCs w:val="24"/>
                        </w:rPr>
                        <m:t>G</m:t>
                      </m:r>
                    </m:e>
                    <m:sub>
                      <m:r>
                        <w:rPr>
                          <w:rFonts w:ascii="Cambria Math" w:hAnsi="Cambria Math" w:cs="Times New Roman"/>
                          <w:color w:val="FF0000"/>
                          <w:sz w:val="24"/>
                          <w:szCs w:val="24"/>
                        </w:rPr>
                        <m:t>c</m:t>
                      </m:r>
                    </m:sub>
                  </m:sSub>
                </m:e>
              </m:d>
              <m:r>
                <w:rPr>
                  <w:rFonts w:ascii="Cambria Math" w:hAnsi="Cambria Math" w:cs="Times New Roman"/>
                  <w:color w:val="FF0000"/>
                  <w:sz w:val="24"/>
                  <w:szCs w:val="24"/>
                </w:rPr>
                <m:t>,……..</m:t>
              </m:r>
              <m:sSub>
                <m:sSubPr>
                  <m:ctrlPr>
                    <w:rPr>
                      <w:rFonts w:ascii="Cambria Math" w:hAnsi="Cambria Math" w:cs="Times New Roman"/>
                      <w:i/>
                      <w:color w:val="FF0000"/>
                      <w:sz w:val="24"/>
                      <w:szCs w:val="24"/>
                    </w:rPr>
                  </m:ctrlPr>
                </m:sSubPr>
                <m:e>
                  <m:r>
                    <w:rPr>
                      <w:rFonts w:ascii="Cambria Math" w:hAnsi="Cambria Math" w:cs="Times New Roman"/>
                      <w:color w:val="FF0000"/>
                      <w:sz w:val="24"/>
                      <w:szCs w:val="24"/>
                    </w:rPr>
                    <m:t>,f</m:t>
                  </m:r>
                </m:e>
                <m:sub>
                  <m:r>
                    <w:rPr>
                      <w:rFonts w:ascii="Cambria Math" w:hAnsi="Cambria Math" w:cs="Times New Roman"/>
                      <w:color w:val="FF0000"/>
                      <w:sz w:val="24"/>
                      <w:szCs w:val="24"/>
                    </w:rPr>
                    <m:t>1</m:t>
                  </m:r>
                </m:sub>
              </m:sSub>
              <m:d>
                <m:dPr>
                  <m:ctrlPr>
                    <w:rPr>
                      <w:rFonts w:ascii="Cambria Math" w:hAnsi="Cambria Math" w:cs="Times New Roman"/>
                      <w:i/>
                      <w:color w:val="FF0000"/>
                      <w:sz w:val="24"/>
                      <w:szCs w:val="24"/>
                    </w:rPr>
                  </m:ctrlPr>
                </m:dPr>
                <m:e>
                  <m:sSub>
                    <m:sSubPr>
                      <m:ctrlPr>
                        <w:rPr>
                          <w:rFonts w:ascii="Cambria Math" w:hAnsi="Cambria Math" w:cs="Times New Roman"/>
                          <w:i/>
                          <w:color w:val="FF0000"/>
                          <w:sz w:val="24"/>
                          <w:szCs w:val="24"/>
                        </w:rPr>
                      </m:ctrlPr>
                    </m:sSubPr>
                    <m:e>
                      <m:r>
                        <w:rPr>
                          <w:rFonts w:ascii="Cambria Math" w:hAnsi="Cambria Math" w:cs="Times New Roman"/>
                          <w:color w:val="FF0000"/>
                          <w:sz w:val="24"/>
                          <w:szCs w:val="24"/>
                        </w:rPr>
                        <m:t>G</m:t>
                      </m:r>
                    </m:e>
                    <m:sub>
                      <m:sSub>
                        <m:sSubPr>
                          <m:ctrlPr>
                            <w:rPr>
                              <w:rFonts w:ascii="Cambria Math" w:hAnsi="Cambria Math" w:cs="Times New Roman"/>
                              <w:i/>
                              <w:color w:val="FF0000"/>
                              <w:sz w:val="24"/>
                              <w:szCs w:val="24"/>
                            </w:rPr>
                          </m:ctrlPr>
                        </m:sSubPr>
                        <m:e>
                          <m:r>
                            <w:rPr>
                              <w:rFonts w:ascii="Cambria Math" w:hAnsi="Cambria Math" w:cs="Times New Roman"/>
                              <w:color w:val="FF0000"/>
                              <w:sz w:val="24"/>
                              <w:szCs w:val="24"/>
                            </w:rPr>
                            <m:t>N</m:t>
                          </m:r>
                        </m:e>
                        <m:sub>
                          <m:r>
                            <w:rPr>
                              <w:rFonts w:ascii="Cambria Math" w:hAnsi="Cambria Math" w:cs="Times New Roman"/>
                              <w:color w:val="FF0000"/>
                              <w:sz w:val="24"/>
                              <w:szCs w:val="24"/>
                            </w:rPr>
                            <m:t>p</m:t>
                          </m:r>
                        </m:sub>
                      </m:sSub>
                      <m:r>
                        <w:rPr>
                          <w:rFonts w:ascii="Cambria Math" w:hAnsi="Cambria Math" w:cs="Times New Roman"/>
                          <w:color w:val="FF0000"/>
                          <w:sz w:val="24"/>
                          <w:szCs w:val="24"/>
                        </w:rPr>
                        <m:t>-1</m:t>
                      </m:r>
                    </m:sub>
                  </m:sSub>
                  <m:r>
                    <w:rPr>
                      <w:rFonts w:ascii="Cambria Math" w:hAnsi="Cambria Math" w:cs="Times New Roman"/>
                      <w:color w:val="FF0000"/>
                      <w:sz w:val="24"/>
                      <w:szCs w:val="24"/>
                    </w:rPr>
                    <m:t>,</m:t>
                  </m:r>
                  <m:sSub>
                    <m:sSubPr>
                      <m:ctrlPr>
                        <w:rPr>
                          <w:rFonts w:ascii="Cambria Math" w:hAnsi="Cambria Math" w:cs="Times New Roman"/>
                          <w:i/>
                          <w:color w:val="FF0000"/>
                          <w:sz w:val="24"/>
                          <w:szCs w:val="24"/>
                        </w:rPr>
                      </m:ctrlPr>
                    </m:sSubPr>
                    <m:e>
                      <m:r>
                        <w:rPr>
                          <w:rFonts w:ascii="Cambria Math" w:hAnsi="Cambria Math" w:cs="Times New Roman"/>
                          <w:color w:val="FF0000"/>
                          <w:sz w:val="24"/>
                          <w:szCs w:val="24"/>
                        </w:rPr>
                        <m:t>G</m:t>
                      </m:r>
                    </m:e>
                    <m:sub>
                      <m:r>
                        <w:rPr>
                          <w:rFonts w:ascii="Cambria Math" w:hAnsi="Cambria Math" w:cs="Times New Roman"/>
                          <w:color w:val="FF0000"/>
                          <w:sz w:val="24"/>
                          <w:szCs w:val="24"/>
                        </w:rPr>
                        <m:t>c</m:t>
                      </m:r>
                    </m:sub>
                  </m:sSub>
                </m:e>
              </m:d>
            </m:e>
          </m:d>
          <m:r>
            <w:rPr>
              <w:rFonts w:ascii="Cambria Math" w:hAnsi="Cambria Math" w:cs="Times New Roman"/>
              <w:color w:val="FF0000"/>
              <w:sz w:val="24"/>
              <w:szCs w:val="24"/>
            </w:rPr>
            <m:t>………</m:t>
          </m:r>
          <m:d>
            <m:dPr>
              <m:ctrlPr>
                <w:rPr>
                  <w:rFonts w:ascii="Cambria Math" w:hAnsi="Cambria Math" w:cs="Times New Roman"/>
                  <w:i/>
                  <w:color w:val="FF0000"/>
                  <w:sz w:val="24"/>
                  <w:szCs w:val="24"/>
                </w:rPr>
              </m:ctrlPr>
            </m:dPr>
            <m:e>
              <m:r>
                <w:rPr>
                  <w:rFonts w:ascii="Cambria Math" w:hAnsi="Cambria Math" w:cs="Times New Roman"/>
                  <w:color w:val="FF0000"/>
                  <w:sz w:val="24"/>
                  <w:szCs w:val="24"/>
                </w:rPr>
                <m:t>2</m:t>
              </m:r>
            </m:e>
          </m:d>
        </m:oMath>
      </m:oMathPara>
    </w:p>
    <w:p w14:paraId="289AF79F" w14:textId="21B88321" w:rsidR="00977CAE" w:rsidRPr="00401B14" w:rsidRDefault="00977CAE" w:rsidP="006D3A26">
      <w:pPr>
        <w:spacing w:line="360" w:lineRule="auto"/>
        <w:jc w:val="both"/>
        <w:rPr>
          <w:rFonts w:ascii="Times New Roman" w:eastAsiaTheme="minorEastAsia" w:hAnsi="Times New Roman" w:cs="Times New Roman"/>
          <w:sz w:val="24"/>
          <w:szCs w:val="24"/>
          <w:highlight w:val="yellow"/>
        </w:rPr>
      </w:pPr>
      <w:r w:rsidRPr="00C800CE">
        <w:rPr>
          <w:rFonts w:ascii="Times New Roman" w:eastAsiaTheme="minorEastAsia" w:hAnsi="Times New Roman" w:cs="Times New Roman"/>
          <w:sz w:val="24"/>
          <w:szCs w:val="24"/>
        </w:rPr>
        <w:t xml:space="preserve">Here, </w:t>
      </w: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 xml:space="preserve">Feature </m:t>
            </m:r>
          </m:sub>
        </m:sSub>
      </m:oMath>
      <w:r w:rsidRPr="00C800CE">
        <w:rPr>
          <w:rFonts w:ascii="Times New Roman" w:hAnsi="Times New Roman" w:cs="Times New Roman"/>
          <w:sz w:val="24"/>
          <w:szCs w:val="24"/>
          <w:vertAlign w:val="subscript"/>
        </w:rPr>
        <w:t xml:space="preserve"> </w:t>
      </w:r>
      <w:r w:rsidRPr="00C800CE">
        <w:rPr>
          <w:rFonts w:ascii="Times New Roman" w:hAnsi="Times New Roman" w:cs="Times New Roman"/>
          <w:sz w:val="24"/>
          <w:szCs w:val="24"/>
        </w:rPr>
        <w:t xml:space="preserve">is a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p</m:t>
            </m:r>
          </m:sub>
        </m:sSub>
      </m:oMath>
      <w:r>
        <w:rPr>
          <w:rFonts w:ascii="Times New Roman" w:hAnsi="Times New Roman" w:cs="Times New Roman"/>
          <w:sz w:val="24"/>
          <w:szCs w:val="24"/>
        </w:rPr>
        <w:t>-</w:t>
      </w:r>
      <w:r w:rsidRPr="00C800CE">
        <w:rPr>
          <w:rFonts w:ascii="Times New Roman" w:hAnsi="Times New Roman" w:cs="Times New Roman"/>
          <w:sz w:val="24"/>
          <w:szCs w:val="24"/>
        </w:rPr>
        <w:t xml:space="preserve">bit binary pattern that can also be encoded into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p</m:t>
            </m:r>
          </m:sub>
        </m:sSub>
        <m:r>
          <w:rPr>
            <w:rFonts w:ascii="Cambria Math" w:hAnsi="Cambria Math" w:cs="Times New Roman"/>
            <w:sz w:val="24"/>
            <w:szCs w:val="24"/>
          </w:rPr>
          <m:t>-</m:t>
        </m:r>
      </m:oMath>
      <w:r w:rsidRPr="00C800CE">
        <w:rPr>
          <w:rFonts w:ascii="Times New Roman" w:eastAsiaTheme="minorEastAsia" w:hAnsi="Times New Roman" w:cs="Times New Roman"/>
          <w:sz w:val="24"/>
          <w:szCs w:val="24"/>
        </w:rPr>
        <w:t>bit</w:t>
      </w:r>
      <w:r w:rsidRPr="00C800CE">
        <w:rPr>
          <w:rFonts w:ascii="Times New Roman" w:hAnsi="Times New Roman" w:cs="Times New Roman"/>
          <w:sz w:val="24"/>
          <w:szCs w:val="24"/>
        </w:rPr>
        <w:t xml:space="preserve"> unsigned integer. </w:t>
      </w:r>
      <m:oMath>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G</m:t>
            </m:r>
          </m:e>
          <m:sub>
            <m:r>
              <w:rPr>
                <w:rFonts w:ascii="Cambria Math" w:hAnsi="Cambria Math" w:cs="Times New Roman"/>
                <w:sz w:val="24"/>
                <w:szCs w:val="24"/>
                <w:highlight w:val="yellow"/>
              </w:rPr>
              <m:t>c</m:t>
            </m:r>
          </m:sub>
        </m:sSub>
      </m:oMath>
      <w:r w:rsidR="00401B14" w:rsidRPr="00401B14">
        <w:rPr>
          <w:rFonts w:ascii="Times New Roman" w:eastAsiaTheme="minorEastAsia" w:hAnsi="Times New Roman" w:cs="Times New Roman"/>
          <w:sz w:val="24"/>
          <w:szCs w:val="24"/>
          <w:highlight w:val="yellow"/>
        </w:rPr>
        <w:t xml:space="preserve"> denotes the center pixel</w:t>
      </w:r>
      <w:r w:rsidR="00401B14" w:rsidRPr="00401B14">
        <w:rPr>
          <w:rFonts w:ascii="Times New Roman" w:eastAsiaTheme="minorEastAsia" w:hAnsi="Times New Roman" w:cs="Times New Roman"/>
          <w:color w:val="FF0000"/>
          <w:sz w:val="24"/>
          <w:szCs w:val="24"/>
          <w:highlight w:val="yellow"/>
        </w:rPr>
        <w:t xml:space="preserve">. </w:t>
      </w:r>
      <w:r w:rsidRPr="00401B14">
        <w:rPr>
          <w:rFonts w:ascii="Times New Roman" w:hAnsi="Times New Roman" w:cs="Times New Roman"/>
          <w:sz w:val="24"/>
          <w:szCs w:val="24"/>
          <w:highlight w:val="yellow"/>
        </w:rPr>
        <w:t xml:space="preserve">The function </w:t>
      </w:r>
      <m:oMath>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f</m:t>
            </m:r>
          </m:e>
          <m:sub>
            <m:r>
              <w:rPr>
                <w:rFonts w:ascii="Cambria Math" w:hAnsi="Cambria Math" w:cs="Times New Roman"/>
                <w:sz w:val="24"/>
                <w:szCs w:val="24"/>
                <w:highlight w:val="yellow"/>
              </w:rPr>
              <m:t>1</m:t>
            </m:r>
          </m:sub>
        </m:sSub>
        <m:d>
          <m:dPr>
            <m:ctrlPr>
              <w:rPr>
                <w:rFonts w:ascii="Cambria Math" w:hAnsi="Cambria Math" w:cs="Times New Roman"/>
                <w:i/>
                <w:sz w:val="24"/>
                <w:szCs w:val="24"/>
                <w:highlight w:val="yellow"/>
              </w:rPr>
            </m:ctrlPr>
          </m:dPr>
          <m:e>
            <m:r>
              <w:rPr>
                <w:rFonts w:ascii="Cambria Math" w:hAnsi="Cambria Math" w:cs="Times New Roman"/>
                <w:sz w:val="24"/>
                <w:szCs w:val="24"/>
                <w:highlight w:val="yellow"/>
              </w:rPr>
              <m:t xml:space="preserve"> </m:t>
            </m:r>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x</m:t>
                </m:r>
              </m:e>
              <m:sub>
                <m:r>
                  <w:rPr>
                    <w:rFonts w:ascii="Cambria Math" w:hAnsi="Cambria Math" w:cs="Times New Roman"/>
                    <w:sz w:val="24"/>
                    <w:szCs w:val="24"/>
                    <w:highlight w:val="yellow"/>
                  </w:rPr>
                  <m:t>1</m:t>
                </m:r>
              </m:sub>
            </m:sSub>
            <m:r>
              <w:rPr>
                <w:rFonts w:ascii="Cambria Math" w:hAnsi="Cambria Math" w:cs="Times New Roman"/>
                <w:sz w:val="24"/>
                <w:szCs w:val="24"/>
                <w:highlight w:val="yellow"/>
              </w:rPr>
              <m:t xml:space="preserve">, </m:t>
            </m:r>
            <m:sSub>
              <m:sSubPr>
                <m:ctrlPr>
                  <w:rPr>
                    <w:rFonts w:ascii="Cambria Math" w:hAnsi="Cambria Math" w:cs="Times New Roman"/>
                    <w:i/>
                    <w:iCs/>
                    <w:sz w:val="24"/>
                    <w:szCs w:val="24"/>
                    <w:highlight w:val="yellow"/>
                  </w:rPr>
                </m:ctrlPr>
              </m:sSubPr>
              <m:e>
                <m:r>
                  <w:rPr>
                    <w:rFonts w:ascii="Cambria Math" w:hAnsi="Cambria Math" w:cs="Times New Roman"/>
                    <w:sz w:val="24"/>
                    <w:szCs w:val="24"/>
                    <w:highlight w:val="yellow"/>
                  </w:rPr>
                  <m:t>x</m:t>
                </m:r>
              </m:e>
              <m:sub>
                <m:eqArr>
                  <m:eqArrPr>
                    <m:ctrlPr>
                      <w:rPr>
                        <w:rFonts w:ascii="Cambria Math" w:hAnsi="Cambria Math" w:cs="Times New Roman"/>
                        <w:i/>
                        <w:iCs/>
                        <w:sz w:val="24"/>
                        <w:szCs w:val="24"/>
                        <w:highlight w:val="yellow"/>
                      </w:rPr>
                    </m:ctrlPr>
                  </m:eqArrPr>
                  <m:e>
                    <m:r>
                      <w:rPr>
                        <w:rFonts w:ascii="Cambria Math" w:hAnsi="Cambria Math" w:cs="Times New Roman"/>
                        <w:sz w:val="24"/>
                        <w:szCs w:val="24"/>
                        <w:highlight w:val="yellow"/>
                      </w:rPr>
                      <m:t xml:space="preserve">2 </m:t>
                    </m:r>
                  </m:e>
                  <m:e>
                    <m:r>
                      <w:rPr>
                        <w:rFonts w:ascii="Cambria Math" w:hAnsi="Cambria Math" w:cs="Times New Roman"/>
                        <w:sz w:val="24"/>
                        <w:szCs w:val="24"/>
                        <w:highlight w:val="yellow"/>
                      </w:rPr>
                      <m:t xml:space="preserve"> </m:t>
                    </m:r>
                  </m:e>
                </m:eqArr>
              </m:sub>
            </m:sSub>
          </m:e>
        </m:d>
      </m:oMath>
      <w:r w:rsidR="009874AE" w:rsidRPr="00401B14">
        <w:rPr>
          <w:rFonts w:ascii="Times New Roman" w:eastAsiaTheme="minorEastAsia" w:hAnsi="Times New Roman" w:cs="Times New Roman"/>
          <w:sz w:val="24"/>
          <w:szCs w:val="24"/>
          <w:highlight w:val="yellow"/>
        </w:rPr>
        <w:t xml:space="preserve"> in the equation 2</w:t>
      </w:r>
      <w:r w:rsidRPr="00401B14">
        <w:rPr>
          <w:rFonts w:ascii="Times New Roman" w:eastAsiaTheme="minorEastAsia" w:hAnsi="Times New Roman" w:cs="Times New Roman"/>
          <w:sz w:val="24"/>
          <w:szCs w:val="24"/>
          <w:highlight w:val="yellow"/>
        </w:rPr>
        <w:t xml:space="preserve"> is </w:t>
      </w:r>
      <w:del w:id="26" w:author="User" w:date="2020-07-29T17:50:00Z">
        <w:r w:rsidRPr="00401B14" w:rsidDel="00CF2CB1">
          <w:rPr>
            <w:rFonts w:ascii="Times New Roman" w:eastAsiaTheme="minorEastAsia" w:hAnsi="Times New Roman" w:cs="Times New Roman"/>
            <w:sz w:val="24"/>
            <w:szCs w:val="24"/>
            <w:highlight w:val="yellow"/>
          </w:rPr>
          <w:delText>figured out as given below</w:delText>
        </w:r>
      </w:del>
      <w:ins w:id="27" w:author="User" w:date="2020-07-29T17:50:00Z">
        <w:r w:rsidR="00CF2CB1">
          <w:rPr>
            <w:rFonts w:ascii="Times New Roman" w:eastAsiaTheme="minorEastAsia" w:hAnsi="Times New Roman" w:cs="Times New Roman"/>
            <w:sz w:val="24"/>
            <w:szCs w:val="24"/>
            <w:highlight w:val="yellow"/>
          </w:rPr>
          <w:t>defined as</w:t>
        </w:r>
      </w:ins>
      <w:r w:rsidRPr="00401B14">
        <w:rPr>
          <w:rFonts w:ascii="Times New Roman" w:eastAsiaTheme="minorEastAsia" w:hAnsi="Times New Roman" w:cs="Times New Roman"/>
          <w:sz w:val="24"/>
          <w:szCs w:val="24"/>
          <w:highlight w:val="yellow"/>
        </w:rPr>
        <w:t>.</w:t>
      </w:r>
    </w:p>
    <w:p w14:paraId="5C1A5F02" w14:textId="4F49A00A" w:rsidR="007A16DA" w:rsidRPr="00401B14" w:rsidRDefault="00651D31" w:rsidP="006D3A26">
      <w:pPr>
        <w:spacing w:line="360" w:lineRule="auto"/>
        <w:jc w:val="both"/>
        <w:rPr>
          <w:rFonts w:ascii="Times New Roman" w:eastAsiaTheme="minorEastAsia" w:hAnsi="Times New Roman" w:cs="Times New Roman"/>
          <w:sz w:val="24"/>
          <w:szCs w:val="24"/>
          <w:highlight w:val="yellow"/>
        </w:rPr>
      </w:pPr>
      <m:oMath>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 xml:space="preserve">                     f</m:t>
            </m:r>
          </m:e>
          <m:sub>
            <m:r>
              <w:rPr>
                <w:rFonts w:ascii="Cambria Math" w:hAnsi="Cambria Math" w:cs="Times New Roman"/>
                <w:sz w:val="24"/>
                <w:szCs w:val="24"/>
                <w:highlight w:val="yellow"/>
              </w:rPr>
              <m:t>1</m:t>
            </m:r>
          </m:sub>
        </m:sSub>
        <m:d>
          <m:dPr>
            <m:ctrlPr>
              <w:rPr>
                <w:rFonts w:ascii="Cambria Math" w:hAnsi="Cambria Math" w:cs="Times New Roman"/>
                <w:i/>
                <w:sz w:val="24"/>
                <w:szCs w:val="24"/>
                <w:highlight w:val="yellow"/>
              </w:rPr>
            </m:ctrlPr>
          </m:dPr>
          <m:e>
            <m:r>
              <w:rPr>
                <w:rFonts w:ascii="Cambria Math" w:hAnsi="Cambria Math" w:cs="Times New Roman"/>
                <w:sz w:val="24"/>
                <w:szCs w:val="24"/>
                <w:highlight w:val="yellow"/>
              </w:rPr>
              <m:t xml:space="preserve"> </m:t>
            </m:r>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x</m:t>
                </m:r>
              </m:e>
              <m:sub>
                <m:r>
                  <w:rPr>
                    <w:rFonts w:ascii="Cambria Math" w:hAnsi="Cambria Math" w:cs="Times New Roman"/>
                    <w:sz w:val="24"/>
                    <w:szCs w:val="24"/>
                    <w:highlight w:val="yellow"/>
                  </w:rPr>
                  <m:t>1</m:t>
                </m:r>
              </m:sub>
            </m:sSub>
            <m:r>
              <w:rPr>
                <w:rFonts w:ascii="Cambria Math" w:hAnsi="Cambria Math" w:cs="Times New Roman"/>
                <w:sz w:val="24"/>
                <w:szCs w:val="24"/>
                <w:highlight w:val="yellow"/>
              </w:rPr>
              <m:t xml:space="preserve">, </m:t>
            </m:r>
            <m:sSub>
              <m:sSubPr>
                <m:ctrlPr>
                  <w:rPr>
                    <w:rFonts w:ascii="Cambria Math" w:hAnsi="Cambria Math" w:cs="Times New Roman"/>
                    <w:i/>
                    <w:iCs/>
                    <w:sz w:val="24"/>
                    <w:szCs w:val="24"/>
                    <w:highlight w:val="yellow"/>
                  </w:rPr>
                </m:ctrlPr>
              </m:sSubPr>
              <m:e>
                <m:r>
                  <w:rPr>
                    <w:rFonts w:ascii="Cambria Math" w:hAnsi="Cambria Math" w:cs="Times New Roman"/>
                    <w:sz w:val="24"/>
                    <w:szCs w:val="24"/>
                    <w:highlight w:val="yellow"/>
                  </w:rPr>
                  <m:t>x</m:t>
                </m:r>
              </m:e>
              <m:sub>
                <m:eqArr>
                  <m:eqArrPr>
                    <m:ctrlPr>
                      <w:rPr>
                        <w:rFonts w:ascii="Cambria Math" w:hAnsi="Cambria Math" w:cs="Times New Roman"/>
                        <w:i/>
                        <w:iCs/>
                        <w:sz w:val="24"/>
                        <w:szCs w:val="24"/>
                        <w:highlight w:val="yellow"/>
                      </w:rPr>
                    </m:ctrlPr>
                  </m:eqArrPr>
                  <m:e>
                    <m:r>
                      <w:rPr>
                        <w:rFonts w:ascii="Cambria Math" w:hAnsi="Cambria Math" w:cs="Times New Roman"/>
                        <w:sz w:val="24"/>
                        <w:szCs w:val="24"/>
                        <w:highlight w:val="yellow"/>
                      </w:rPr>
                      <m:t xml:space="preserve">2 </m:t>
                    </m:r>
                  </m:e>
                  <m:e>
                    <m:r>
                      <w:rPr>
                        <w:rFonts w:ascii="Cambria Math" w:hAnsi="Cambria Math" w:cs="Times New Roman"/>
                        <w:sz w:val="24"/>
                        <w:szCs w:val="24"/>
                        <w:highlight w:val="yellow"/>
                      </w:rPr>
                      <m:t xml:space="preserve"> </m:t>
                    </m:r>
                  </m:e>
                </m:eqArr>
              </m:sub>
            </m:sSub>
          </m:e>
        </m:d>
        <m:r>
          <w:rPr>
            <w:rFonts w:ascii="Cambria Math" w:hAnsi="Cambria Math" w:cs="Times New Roman"/>
            <w:sz w:val="24"/>
            <w:szCs w:val="24"/>
            <w:highlight w:val="yellow"/>
          </w:rPr>
          <m:t xml:space="preserve">= </m:t>
        </m:r>
        <m:d>
          <m:dPr>
            <m:begChr m:val="{"/>
            <m:endChr m:val=""/>
            <m:ctrlPr>
              <w:rPr>
                <w:rFonts w:ascii="Cambria Math" w:hAnsi="Cambria Math" w:cs="Times New Roman"/>
                <w:i/>
                <w:sz w:val="24"/>
                <w:szCs w:val="24"/>
                <w:highlight w:val="yellow"/>
              </w:rPr>
            </m:ctrlPr>
          </m:dPr>
          <m:e>
            <m:eqArr>
              <m:eqArrPr>
                <m:ctrlPr>
                  <w:rPr>
                    <w:rFonts w:ascii="Cambria Math" w:hAnsi="Cambria Math" w:cs="Times New Roman"/>
                    <w:i/>
                    <w:sz w:val="24"/>
                    <w:szCs w:val="24"/>
                    <w:highlight w:val="yellow"/>
                  </w:rPr>
                </m:ctrlPr>
              </m:eqArrPr>
              <m:e>
                <m:r>
                  <w:rPr>
                    <w:rFonts w:ascii="Cambria Math" w:hAnsi="Cambria Math" w:cs="Times New Roman"/>
                    <w:sz w:val="24"/>
                    <w:szCs w:val="24"/>
                    <w:highlight w:val="yellow"/>
                  </w:rPr>
                  <m:t xml:space="preserve">1, if  </m:t>
                </m:r>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x</m:t>
                    </m:r>
                  </m:e>
                  <m:sub>
                    <m:r>
                      <w:rPr>
                        <w:rFonts w:ascii="Cambria Math" w:hAnsi="Cambria Math" w:cs="Times New Roman"/>
                        <w:sz w:val="24"/>
                        <w:szCs w:val="24"/>
                        <w:highlight w:val="yellow"/>
                      </w:rPr>
                      <m:t>1</m:t>
                    </m:r>
                  </m:sub>
                </m:sSub>
                <m:r>
                  <w:rPr>
                    <w:rFonts w:ascii="Cambria Math" w:hAnsi="Cambria Math" w:cs="Times New Roman"/>
                    <w:sz w:val="24"/>
                    <w:szCs w:val="24"/>
                    <w:highlight w:val="yellow"/>
                  </w:rPr>
                  <m:t xml:space="preserve">- </m:t>
                </m:r>
                <m:sSub>
                  <m:sSubPr>
                    <m:ctrlPr>
                      <w:rPr>
                        <w:rFonts w:ascii="Cambria Math" w:hAnsi="Cambria Math" w:cs="Times New Roman"/>
                        <w:i/>
                        <w:iCs/>
                        <w:sz w:val="24"/>
                        <w:szCs w:val="24"/>
                        <w:highlight w:val="yellow"/>
                      </w:rPr>
                    </m:ctrlPr>
                  </m:sSubPr>
                  <m:e>
                    <m:r>
                      <w:rPr>
                        <w:rFonts w:ascii="Cambria Math" w:hAnsi="Cambria Math" w:cs="Times New Roman"/>
                        <w:sz w:val="24"/>
                        <w:szCs w:val="24"/>
                        <w:highlight w:val="yellow"/>
                      </w:rPr>
                      <m:t>x</m:t>
                    </m:r>
                  </m:e>
                  <m:sub>
                    <m:eqArr>
                      <m:eqArrPr>
                        <m:ctrlPr>
                          <w:rPr>
                            <w:rFonts w:ascii="Cambria Math" w:hAnsi="Cambria Math" w:cs="Times New Roman"/>
                            <w:i/>
                            <w:iCs/>
                            <w:sz w:val="24"/>
                            <w:szCs w:val="24"/>
                            <w:highlight w:val="yellow"/>
                          </w:rPr>
                        </m:ctrlPr>
                      </m:eqArrPr>
                      <m:e>
                        <m:r>
                          <w:rPr>
                            <w:rFonts w:ascii="Cambria Math" w:hAnsi="Cambria Math" w:cs="Times New Roman"/>
                            <w:sz w:val="24"/>
                            <w:szCs w:val="24"/>
                            <w:highlight w:val="yellow"/>
                          </w:rPr>
                          <m:t xml:space="preserve">2 </m:t>
                        </m:r>
                      </m:e>
                      <m:e>
                        <m:r>
                          <w:rPr>
                            <w:rFonts w:ascii="Cambria Math" w:hAnsi="Cambria Math" w:cs="Times New Roman"/>
                            <w:sz w:val="24"/>
                            <w:szCs w:val="24"/>
                            <w:highlight w:val="yellow"/>
                          </w:rPr>
                          <m:t xml:space="preserve"> </m:t>
                        </m:r>
                      </m:e>
                    </m:eqArr>
                  </m:sub>
                </m:sSub>
                <m:r>
                  <w:rPr>
                    <w:rFonts w:ascii="Cambria Math" w:hAnsi="Cambria Math" w:cs="Times New Roman"/>
                    <w:sz w:val="24"/>
                    <w:szCs w:val="24"/>
                    <w:highlight w:val="yellow"/>
                  </w:rPr>
                  <m:t xml:space="preserve"> ≥0</m:t>
                </m:r>
              </m:e>
              <m:e>
                <m:r>
                  <w:rPr>
                    <w:rFonts w:ascii="Cambria Math" w:hAnsi="Cambria Math" w:cs="Times New Roman"/>
                    <w:sz w:val="24"/>
                    <w:szCs w:val="24"/>
                    <w:highlight w:val="yellow"/>
                  </w:rPr>
                  <m:t xml:space="preserve">0, if  </m:t>
                </m:r>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x</m:t>
                    </m:r>
                  </m:e>
                  <m:sub>
                    <m:r>
                      <w:rPr>
                        <w:rFonts w:ascii="Cambria Math" w:hAnsi="Cambria Math" w:cs="Times New Roman"/>
                        <w:sz w:val="24"/>
                        <w:szCs w:val="24"/>
                        <w:highlight w:val="yellow"/>
                      </w:rPr>
                      <m:t>1</m:t>
                    </m:r>
                  </m:sub>
                </m:sSub>
                <m:r>
                  <w:rPr>
                    <w:rFonts w:ascii="Cambria Math" w:hAnsi="Cambria Math" w:cs="Times New Roman"/>
                    <w:sz w:val="24"/>
                    <w:szCs w:val="24"/>
                    <w:highlight w:val="yellow"/>
                  </w:rPr>
                  <m:t>-</m:t>
                </m:r>
                <m:sSub>
                  <m:sSubPr>
                    <m:ctrlPr>
                      <w:rPr>
                        <w:rFonts w:ascii="Cambria Math" w:hAnsi="Cambria Math" w:cs="Times New Roman"/>
                        <w:i/>
                        <w:iCs/>
                        <w:sz w:val="24"/>
                        <w:szCs w:val="24"/>
                        <w:highlight w:val="yellow"/>
                      </w:rPr>
                    </m:ctrlPr>
                  </m:sSubPr>
                  <m:e>
                    <m:r>
                      <w:rPr>
                        <w:rFonts w:ascii="Cambria Math" w:hAnsi="Cambria Math" w:cs="Times New Roman"/>
                        <w:sz w:val="24"/>
                        <w:szCs w:val="24"/>
                        <w:highlight w:val="yellow"/>
                      </w:rPr>
                      <m:t>x</m:t>
                    </m:r>
                  </m:e>
                  <m:sub>
                    <m:eqArr>
                      <m:eqArrPr>
                        <m:ctrlPr>
                          <w:rPr>
                            <w:rFonts w:ascii="Cambria Math" w:hAnsi="Cambria Math" w:cs="Times New Roman"/>
                            <w:i/>
                            <w:iCs/>
                            <w:sz w:val="24"/>
                            <w:szCs w:val="24"/>
                            <w:highlight w:val="yellow"/>
                          </w:rPr>
                        </m:ctrlPr>
                      </m:eqArrPr>
                      <m:e>
                        <m:r>
                          <w:rPr>
                            <w:rFonts w:ascii="Cambria Math" w:hAnsi="Cambria Math" w:cs="Times New Roman"/>
                            <w:sz w:val="24"/>
                            <w:szCs w:val="24"/>
                            <w:highlight w:val="yellow"/>
                          </w:rPr>
                          <m:t xml:space="preserve">2 </m:t>
                        </m:r>
                      </m:e>
                      <m:e>
                        <m:r>
                          <w:rPr>
                            <w:rFonts w:ascii="Cambria Math" w:hAnsi="Cambria Math" w:cs="Times New Roman"/>
                            <w:sz w:val="24"/>
                            <w:szCs w:val="24"/>
                            <w:highlight w:val="yellow"/>
                          </w:rPr>
                          <m:t xml:space="preserve"> </m:t>
                        </m:r>
                      </m:e>
                    </m:eqArr>
                  </m:sub>
                </m:sSub>
                <m:r>
                  <w:rPr>
                    <w:rFonts w:ascii="Cambria Math" w:hAnsi="Cambria Math" w:cs="Times New Roman"/>
                    <w:sz w:val="24"/>
                    <w:szCs w:val="24"/>
                    <w:highlight w:val="yellow"/>
                  </w:rPr>
                  <m:t>&lt;0</m:t>
                </m:r>
              </m:e>
            </m:eqArr>
          </m:e>
        </m:d>
      </m:oMath>
      <w:r w:rsidR="007A16DA" w:rsidRPr="00401B14">
        <w:rPr>
          <w:rFonts w:ascii="Times New Roman" w:eastAsiaTheme="minorEastAsia" w:hAnsi="Times New Roman" w:cs="Times New Roman"/>
          <w:sz w:val="24"/>
          <w:szCs w:val="24"/>
          <w:highlight w:val="yellow"/>
        </w:rPr>
        <w:t xml:space="preserve">  </w:t>
      </w:r>
      <w:r w:rsidR="009874AE" w:rsidRPr="00401B14">
        <w:rPr>
          <w:rFonts w:ascii="Times New Roman" w:eastAsiaTheme="minorEastAsia" w:hAnsi="Times New Roman" w:cs="Times New Roman"/>
          <w:sz w:val="24"/>
          <w:szCs w:val="24"/>
          <w:highlight w:val="yellow"/>
        </w:rPr>
        <w:t xml:space="preserve">  …………</w:t>
      </w:r>
      <w:r w:rsidR="00401B14" w:rsidRPr="00401B14">
        <w:rPr>
          <w:rFonts w:ascii="Times New Roman" w:eastAsiaTheme="minorEastAsia" w:hAnsi="Times New Roman" w:cs="Times New Roman"/>
          <w:sz w:val="24"/>
          <w:szCs w:val="24"/>
          <w:highlight w:val="yellow"/>
        </w:rPr>
        <w:t>. (</w:t>
      </w:r>
      <w:r w:rsidR="009874AE" w:rsidRPr="00401B14">
        <w:rPr>
          <w:rFonts w:ascii="Times New Roman" w:eastAsiaTheme="minorEastAsia" w:hAnsi="Times New Roman" w:cs="Times New Roman"/>
          <w:sz w:val="24"/>
          <w:szCs w:val="24"/>
          <w:highlight w:val="yellow"/>
        </w:rPr>
        <w:t>3)</w:t>
      </w:r>
    </w:p>
    <w:p w14:paraId="182DB7F5" w14:textId="3166A3D4" w:rsidR="00760220" w:rsidRPr="00760220" w:rsidRDefault="00760220" w:rsidP="006D3A26">
      <w:pPr>
        <w:spacing w:line="360" w:lineRule="auto"/>
        <w:jc w:val="both"/>
        <w:rPr>
          <w:rFonts w:ascii="Times New Roman" w:hAnsi="Times New Roman" w:cs="Times New Roman"/>
          <w:sz w:val="24"/>
          <w:szCs w:val="24"/>
        </w:rPr>
      </w:pPr>
      <w:r w:rsidRPr="00401B14">
        <w:rPr>
          <w:rFonts w:ascii="Times New Roman" w:hAnsi="Times New Roman" w:cs="Times New Roman"/>
          <w:sz w:val="24"/>
          <w:szCs w:val="24"/>
          <w:highlight w:val="yellow"/>
        </w:rPr>
        <w:t xml:space="preserve">Where, </w:t>
      </w:r>
      <m:oMath>
        <m:r>
          <w:rPr>
            <w:rFonts w:ascii="Cambria Math" w:hAnsi="Cambria Math" w:cs="Times New Roman"/>
            <w:sz w:val="24"/>
            <w:szCs w:val="24"/>
            <w:highlight w:val="yellow"/>
          </w:rPr>
          <m:t xml:space="preserve"> </m:t>
        </m:r>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x</m:t>
            </m:r>
          </m:e>
          <m:sub>
            <m:r>
              <w:rPr>
                <w:rFonts w:ascii="Cambria Math" w:hAnsi="Cambria Math" w:cs="Times New Roman"/>
                <w:sz w:val="24"/>
                <w:szCs w:val="24"/>
                <w:highlight w:val="yellow"/>
              </w:rPr>
              <m:t>1</m:t>
            </m:r>
          </m:sub>
        </m:sSub>
        <m:r>
          <w:rPr>
            <w:rFonts w:ascii="Cambria Math" w:hAnsi="Cambria Math" w:cs="Times New Roman"/>
            <w:sz w:val="24"/>
            <w:szCs w:val="24"/>
            <w:highlight w:val="yellow"/>
          </w:rPr>
          <m:t xml:space="preserve"> and </m:t>
        </m:r>
        <m:sSub>
          <m:sSubPr>
            <m:ctrlPr>
              <w:rPr>
                <w:rFonts w:ascii="Cambria Math" w:hAnsi="Cambria Math" w:cs="Times New Roman"/>
                <w:i/>
                <w:iCs/>
                <w:sz w:val="24"/>
                <w:szCs w:val="24"/>
                <w:highlight w:val="yellow"/>
              </w:rPr>
            </m:ctrlPr>
          </m:sSubPr>
          <m:e>
            <m:r>
              <w:rPr>
                <w:rFonts w:ascii="Cambria Math" w:hAnsi="Cambria Math" w:cs="Times New Roman"/>
                <w:sz w:val="24"/>
                <w:szCs w:val="24"/>
                <w:highlight w:val="yellow"/>
              </w:rPr>
              <m:t>x</m:t>
            </m:r>
          </m:e>
          <m:sub>
            <m:eqArr>
              <m:eqArrPr>
                <m:ctrlPr>
                  <w:rPr>
                    <w:rFonts w:ascii="Cambria Math" w:hAnsi="Cambria Math" w:cs="Times New Roman"/>
                    <w:i/>
                    <w:iCs/>
                    <w:sz w:val="24"/>
                    <w:szCs w:val="24"/>
                    <w:highlight w:val="yellow"/>
                  </w:rPr>
                </m:ctrlPr>
              </m:eqArrPr>
              <m:e>
                <m:r>
                  <w:rPr>
                    <w:rFonts w:ascii="Cambria Math" w:hAnsi="Cambria Math" w:cs="Times New Roman"/>
                    <w:sz w:val="24"/>
                    <w:szCs w:val="24"/>
                    <w:highlight w:val="yellow"/>
                  </w:rPr>
                  <m:t xml:space="preserve">2 </m:t>
                </m:r>
              </m:e>
              <m:e>
                <m:r>
                  <w:rPr>
                    <w:rFonts w:ascii="Cambria Math" w:hAnsi="Cambria Math" w:cs="Times New Roman"/>
                    <w:sz w:val="24"/>
                    <w:szCs w:val="24"/>
                    <w:highlight w:val="yellow"/>
                  </w:rPr>
                  <m:t xml:space="preserve"> </m:t>
                </m:r>
              </m:e>
            </m:eqArr>
          </m:sub>
        </m:sSub>
      </m:oMath>
      <w:r w:rsidRPr="00401B14">
        <w:rPr>
          <w:rFonts w:ascii="Times New Roman" w:eastAsiaTheme="minorEastAsia" w:hAnsi="Times New Roman" w:cs="Times New Roman"/>
          <w:iCs/>
          <w:sz w:val="24"/>
          <w:szCs w:val="24"/>
          <w:highlight w:val="yellow"/>
        </w:rPr>
        <w:t>are two variables that can be replaced with a pixel intensity.</w:t>
      </w:r>
      <w:r w:rsidRPr="00760220">
        <w:rPr>
          <w:rFonts w:ascii="Times New Roman" w:eastAsiaTheme="minorEastAsia" w:hAnsi="Times New Roman" w:cs="Times New Roman"/>
          <w:iCs/>
          <w:sz w:val="24"/>
          <w:szCs w:val="24"/>
        </w:rPr>
        <w:t xml:space="preserve"> </w:t>
      </w:r>
    </w:p>
    <w:p w14:paraId="0F7B6DC9" w14:textId="77777777" w:rsidR="00977CAE" w:rsidRPr="00C800CE" w:rsidRDefault="00977CAE" w:rsidP="006D3A26">
      <w:pPr>
        <w:spacing w:line="360" w:lineRule="auto"/>
        <w:jc w:val="both"/>
        <w:rPr>
          <w:rFonts w:ascii="Times New Roman" w:hAnsi="Times New Roman" w:cs="Times New Roman"/>
          <w:sz w:val="24"/>
          <w:szCs w:val="24"/>
        </w:rPr>
      </w:pPr>
      <w:r w:rsidRPr="00C800CE">
        <w:rPr>
          <w:rFonts w:ascii="Times New Roman" w:hAnsi="Times New Roman" w:cs="Times New Roman"/>
          <w:sz w:val="24"/>
          <w:szCs w:val="24"/>
        </w:rPr>
        <w:t xml:space="preserve">Let </w:t>
      </w:r>
      <m:oMath>
        <m:r>
          <w:rPr>
            <w:rFonts w:ascii="Cambria Math" w:hAnsi="Cambria Math" w:cs="Times New Roman"/>
            <w:sz w:val="24"/>
            <w:szCs w:val="24"/>
          </w:rPr>
          <m:t>F</m:t>
        </m:r>
      </m:oMath>
      <w:r w:rsidRPr="00C800CE">
        <w:rPr>
          <w:rFonts w:ascii="Times New Roman" w:hAnsi="Times New Roman" w:cs="Times New Roman"/>
          <w:sz w:val="24"/>
          <w:szCs w:val="24"/>
        </w:rPr>
        <w:t xml:space="preserve"> is the final feature encoding the relation between the center pixel and the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p</m:t>
            </m:r>
          </m:sub>
        </m:sSub>
        <m:r>
          <w:rPr>
            <w:rFonts w:ascii="Cambria Math" w:hAnsi="Cambria Math" w:cs="Times New Roman"/>
            <w:sz w:val="24"/>
            <w:szCs w:val="24"/>
          </w:rPr>
          <m:t xml:space="preserve"> </m:t>
        </m:r>
      </m:oMath>
      <w:r w:rsidRPr="00C800CE">
        <w:rPr>
          <w:rFonts w:ascii="Times New Roman" w:hAnsi="Times New Roman" w:cs="Times New Roman"/>
          <w:sz w:val="24"/>
          <w:szCs w:val="24"/>
        </w:rPr>
        <w:t xml:space="preserve">surrounding pixels which is stated as equation 4. </w:t>
      </w:r>
      <w:r w:rsidR="00817457">
        <w:rPr>
          <w:rFonts w:ascii="Times New Roman" w:hAnsi="Times New Roman" w:cs="Times New Roman"/>
          <w:sz w:val="24"/>
          <w:szCs w:val="24"/>
        </w:rPr>
        <w:t xml:space="preserve">The input in the equation 4 will be the center pixel along with all the surrounding pixels. The output will be the corresponding LBP value. </w:t>
      </w:r>
    </w:p>
    <w:p w14:paraId="0D2F7CBB" w14:textId="422FEB81" w:rsidR="00977CAE" w:rsidRPr="00D24870" w:rsidRDefault="00977CAE" w:rsidP="006D3A26">
      <w:pPr>
        <w:spacing w:line="360" w:lineRule="auto"/>
        <w:jc w:val="both"/>
        <w:rPr>
          <w:rFonts w:ascii="Times New Roman" w:eastAsiaTheme="minorEastAsia" w:hAnsi="Times New Roman" w:cs="Times New Roman"/>
          <w:sz w:val="24"/>
          <w:szCs w:val="24"/>
          <w:highlight w:val="yellow"/>
        </w:rPr>
      </w:pPr>
      <m:oMathPara>
        <m:oMath>
          <m:r>
            <w:rPr>
              <w:rFonts w:ascii="Cambria Math" w:hAnsi="Cambria Math" w:cs="Times New Roman"/>
              <w:sz w:val="24"/>
              <w:szCs w:val="24"/>
              <w:highlight w:val="yellow"/>
            </w:rPr>
            <m:t>F=</m:t>
          </m:r>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LBP_function</m:t>
              </m:r>
            </m:e>
            <m:sub>
              <m:r>
                <w:rPr>
                  <w:rFonts w:ascii="Cambria Math" w:hAnsi="Cambria Math" w:cs="Times New Roman"/>
                  <w:sz w:val="24"/>
                  <w:szCs w:val="24"/>
                  <w:highlight w:val="yellow"/>
                </w:rPr>
                <m:t>(</m:t>
              </m:r>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N</m:t>
                  </m:r>
                </m:e>
                <m:sub>
                  <m:r>
                    <w:rPr>
                      <w:rFonts w:ascii="Cambria Math" w:hAnsi="Cambria Math" w:cs="Times New Roman"/>
                      <w:sz w:val="24"/>
                      <w:szCs w:val="24"/>
                      <w:highlight w:val="yellow"/>
                    </w:rPr>
                    <m:t>p</m:t>
                  </m:r>
                </m:sub>
              </m:sSub>
              <m:r>
                <w:rPr>
                  <w:rFonts w:ascii="Cambria Math" w:hAnsi="Cambria Math" w:cs="Times New Roman"/>
                  <w:sz w:val="24"/>
                  <w:szCs w:val="24"/>
                  <w:highlight w:val="yellow"/>
                </w:rPr>
                <m:t>-1)</m:t>
              </m:r>
            </m:sub>
          </m:sSub>
          <m:r>
            <w:rPr>
              <w:rFonts w:ascii="Cambria Math" w:hAnsi="Cambria Math" w:cs="Times New Roman"/>
              <w:sz w:val="24"/>
              <w:szCs w:val="24"/>
              <w:highlight w:val="yellow"/>
            </w:rPr>
            <m:t>(</m:t>
          </m:r>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G</m:t>
              </m:r>
            </m:e>
            <m:sub>
              <m:r>
                <w:rPr>
                  <w:rFonts w:ascii="Cambria Math" w:hAnsi="Cambria Math" w:cs="Times New Roman"/>
                  <w:sz w:val="24"/>
                  <w:szCs w:val="24"/>
                  <w:highlight w:val="yellow"/>
                </w:rPr>
                <m:t>c</m:t>
              </m:r>
            </m:sub>
          </m:sSub>
          <m:r>
            <w:rPr>
              <w:rFonts w:ascii="Cambria Math" w:hAnsi="Cambria Math" w:cs="Times New Roman"/>
              <w:sz w:val="24"/>
              <w:szCs w:val="24"/>
              <w:highlight w:val="yellow"/>
            </w:rPr>
            <m:t xml:space="preserve">, </m:t>
          </m:r>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G</m:t>
              </m:r>
            </m:e>
            <m:sub>
              <m:r>
                <w:rPr>
                  <w:rFonts w:ascii="Cambria Math" w:hAnsi="Cambria Math" w:cs="Times New Roman"/>
                  <w:sz w:val="24"/>
                  <w:szCs w:val="24"/>
                  <w:highlight w:val="yellow"/>
                </w:rPr>
                <m:t>0</m:t>
              </m:r>
            </m:sub>
          </m:sSub>
          <m:r>
            <w:rPr>
              <w:rFonts w:ascii="Cambria Math" w:hAnsi="Cambria Math" w:cs="Times New Roman"/>
              <w:sz w:val="24"/>
              <w:szCs w:val="24"/>
              <w:highlight w:val="yellow"/>
            </w:rPr>
            <m:t xml:space="preserve">, ………., </m:t>
          </m:r>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G</m:t>
              </m:r>
            </m:e>
            <m:sub>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N</m:t>
                  </m:r>
                </m:e>
                <m:sub>
                  <m:r>
                    <w:rPr>
                      <w:rFonts w:ascii="Cambria Math" w:hAnsi="Cambria Math" w:cs="Times New Roman"/>
                      <w:sz w:val="24"/>
                      <w:szCs w:val="24"/>
                      <w:highlight w:val="yellow"/>
                    </w:rPr>
                    <m:t>p</m:t>
                  </m:r>
                </m:sub>
              </m:sSub>
              <m:r>
                <w:rPr>
                  <w:rFonts w:ascii="Cambria Math" w:hAnsi="Cambria Math" w:cs="Times New Roman"/>
                  <w:sz w:val="24"/>
                  <w:szCs w:val="24"/>
                  <w:highlight w:val="yellow"/>
                </w:rPr>
                <m:t>-1</m:t>
              </m:r>
            </m:sub>
          </m:sSub>
          <m:r>
            <w:rPr>
              <w:rFonts w:ascii="Cambria Math" w:hAnsi="Cambria Math" w:cs="Times New Roman"/>
              <w:sz w:val="24"/>
              <w:szCs w:val="24"/>
              <w:highlight w:val="yellow"/>
            </w:rPr>
            <m:t>)</m:t>
          </m:r>
        </m:oMath>
      </m:oMathPara>
    </w:p>
    <w:p w14:paraId="71D0DB10" w14:textId="7981C50B" w:rsidR="00977CAE" w:rsidRPr="00C800CE" w:rsidRDefault="00977CAE" w:rsidP="006D3A26">
      <w:pPr>
        <w:spacing w:line="360" w:lineRule="auto"/>
        <w:jc w:val="both"/>
        <w:rPr>
          <w:rFonts w:ascii="Times New Roman" w:hAnsi="Times New Roman" w:cs="Times New Roman"/>
          <w:sz w:val="24"/>
          <w:szCs w:val="24"/>
        </w:rPr>
      </w:pPr>
      <w:r w:rsidRPr="00D24870">
        <w:rPr>
          <w:rFonts w:ascii="Times New Roman" w:eastAsiaTheme="minorEastAsia" w:hAnsi="Times New Roman" w:cs="Times New Roman"/>
          <w:sz w:val="24"/>
          <w:szCs w:val="24"/>
          <w:highlight w:val="yellow"/>
        </w:rPr>
        <w:t xml:space="preserve"> </w:t>
      </w:r>
      <w:r w:rsidRPr="00D24870">
        <w:rPr>
          <w:rFonts w:ascii="Times New Roman" w:eastAsiaTheme="minorEastAsia" w:hAnsi="Times New Roman" w:cs="Times New Roman"/>
          <w:sz w:val="24"/>
          <w:szCs w:val="24"/>
          <w:highlight w:val="yellow"/>
        </w:rPr>
        <w:tab/>
      </w:r>
      <m:oMath>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LBP_function</m:t>
            </m:r>
          </m:e>
          <m:sub>
            <m:r>
              <w:rPr>
                <w:rFonts w:ascii="Cambria Math" w:hAnsi="Cambria Math" w:cs="Times New Roman"/>
                <w:sz w:val="24"/>
                <w:szCs w:val="24"/>
                <w:highlight w:val="yellow"/>
              </w:rPr>
              <m:t>(</m:t>
            </m:r>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N</m:t>
                </m:r>
              </m:e>
              <m:sub>
                <m:r>
                  <w:rPr>
                    <w:rFonts w:ascii="Cambria Math" w:hAnsi="Cambria Math" w:cs="Times New Roman"/>
                    <w:sz w:val="24"/>
                    <w:szCs w:val="24"/>
                    <w:highlight w:val="yellow"/>
                  </w:rPr>
                  <m:t>p</m:t>
                </m:r>
              </m:sub>
            </m:sSub>
            <m:r>
              <w:rPr>
                <w:rFonts w:ascii="Cambria Math" w:hAnsi="Cambria Math" w:cs="Times New Roman"/>
                <w:sz w:val="24"/>
                <w:szCs w:val="24"/>
                <w:highlight w:val="yellow"/>
              </w:rPr>
              <m:t>-1)</m:t>
            </m:r>
          </m:sub>
        </m:sSub>
        <m:d>
          <m:dPr>
            <m:ctrlPr>
              <w:rPr>
                <w:rFonts w:ascii="Cambria Math" w:hAnsi="Cambria Math" w:cs="Times New Roman"/>
                <w:i/>
                <w:sz w:val="24"/>
                <w:szCs w:val="24"/>
                <w:highlight w:val="yellow"/>
              </w:rPr>
            </m:ctrlPr>
          </m:dPr>
          <m:e>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G</m:t>
                </m:r>
              </m:e>
              <m:sub>
                <m:r>
                  <w:rPr>
                    <w:rFonts w:ascii="Cambria Math" w:hAnsi="Cambria Math" w:cs="Times New Roman"/>
                    <w:sz w:val="24"/>
                    <w:szCs w:val="24"/>
                    <w:highlight w:val="yellow"/>
                  </w:rPr>
                  <m:t>c</m:t>
                </m:r>
              </m:sub>
            </m:sSub>
            <m:r>
              <w:rPr>
                <w:rFonts w:ascii="Cambria Math" w:hAnsi="Cambria Math" w:cs="Times New Roman"/>
                <w:sz w:val="24"/>
                <w:szCs w:val="24"/>
                <w:highlight w:val="yellow"/>
              </w:rPr>
              <m:t xml:space="preserve">, </m:t>
            </m:r>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G</m:t>
                </m:r>
              </m:e>
              <m:sub>
                <m:r>
                  <w:rPr>
                    <w:rFonts w:ascii="Cambria Math" w:hAnsi="Cambria Math" w:cs="Times New Roman"/>
                    <w:sz w:val="24"/>
                    <w:szCs w:val="24"/>
                    <w:highlight w:val="yellow"/>
                  </w:rPr>
                  <m:t>0</m:t>
                </m:r>
              </m:sub>
            </m:sSub>
            <m:r>
              <w:rPr>
                <w:rFonts w:ascii="Cambria Math" w:hAnsi="Cambria Math" w:cs="Times New Roman"/>
                <w:sz w:val="24"/>
                <w:szCs w:val="24"/>
                <w:highlight w:val="yellow"/>
              </w:rPr>
              <m:t xml:space="preserve">, ………., </m:t>
            </m:r>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G</m:t>
                </m:r>
              </m:e>
              <m:sub>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N</m:t>
                    </m:r>
                  </m:e>
                  <m:sub>
                    <m:r>
                      <w:rPr>
                        <w:rFonts w:ascii="Cambria Math" w:hAnsi="Cambria Math" w:cs="Times New Roman"/>
                        <w:sz w:val="24"/>
                        <w:szCs w:val="24"/>
                        <w:highlight w:val="yellow"/>
                      </w:rPr>
                      <m:t>p</m:t>
                    </m:r>
                  </m:sub>
                </m:sSub>
                <m:r>
                  <w:rPr>
                    <w:rFonts w:ascii="Cambria Math" w:hAnsi="Cambria Math" w:cs="Times New Roman"/>
                    <w:sz w:val="24"/>
                    <w:szCs w:val="24"/>
                    <w:highlight w:val="yellow"/>
                  </w:rPr>
                  <m:t>-1</m:t>
                </m:r>
              </m:sub>
            </m:sSub>
          </m:e>
        </m:d>
        <m:r>
          <w:rPr>
            <w:rFonts w:ascii="Cambria Math" w:hAnsi="Cambria Math" w:cs="Times New Roman"/>
            <w:sz w:val="24"/>
            <w:szCs w:val="24"/>
            <w:highlight w:val="yellow"/>
          </w:rPr>
          <m:t xml:space="preserve">= </m:t>
        </m:r>
        <m:nary>
          <m:naryPr>
            <m:chr m:val="∑"/>
            <m:limLoc m:val="undOvr"/>
            <m:ctrlPr>
              <w:rPr>
                <w:rFonts w:ascii="Cambria Math" w:hAnsi="Cambria Math" w:cs="Times New Roman"/>
                <w:i/>
                <w:sz w:val="24"/>
                <w:szCs w:val="24"/>
                <w:highlight w:val="yellow"/>
              </w:rPr>
            </m:ctrlPr>
          </m:naryPr>
          <m:sub>
            <m:r>
              <w:rPr>
                <w:rFonts w:ascii="Cambria Math" w:hAnsi="Cambria Math" w:cs="Times New Roman"/>
                <w:sz w:val="24"/>
                <w:szCs w:val="24"/>
                <w:highlight w:val="yellow"/>
              </w:rPr>
              <m:t>k=0</m:t>
            </m:r>
          </m:sub>
          <m:sup>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N</m:t>
                </m:r>
              </m:e>
              <m:sub>
                <m:r>
                  <w:rPr>
                    <w:rFonts w:ascii="Cambria Math" w:hAnsi="Cambria Math" w:cs="Times New Roman"/>
                    <w:sz w:val="24"/>
                    <w:szCs w:val="24"/>
                    <w:highlight w:val="yellow"/>
                  </w:rPr>
                  <m:t>p</m:t>
                </m:r>
              </m:sub>
            </m:sSub>
            <m:r>
              <w:rPr>
                <w:rFonts w:ascii="Cambria Math" w:hAnsi="Cambria Math" w:cs="Times New Roman"/>
                <w:sz w:val="24"/>
                <w:szCs w:val="24"/>
                <w:highlight w:val="yellow"/>
              </w:rPr>
              <m:t>-1</m:t>
            </m:r>
          </m:sup>
          <m:e>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f</m:t>
                </m:r>
              </m:e>
              <m:sub>
                <m:r>
                  <w:rPr>
                    <w:rFonts w:ascii="Cambria Math" w:hAnsi="Cambria Math" w:cs="Times New Roman"/>
                    <w:sz w:val="24"/>
                    <w:szCs w:val="24"/>
                    <w:highlight w:val="yellow"/>
                  </w:rPr>
                  <m:t>1</m:t>
                </m:r>
              </m:sub>
            </m:sSub>
            <m:d>
              <m:dPr>
                <m:ctrlPr>
                  <w:rPr>
                    <w:rFonts w:ascii="Cambria Math" w:hAnsi="Cambria Math" w:cs="Times New Roman"/>
                    <w:i/>
                    <w:sz w:val="24"/>
                    <w:szCs w:val="24"/>
                    <w:highlight w:val="yellow"/>
                  </w:rPr>
                </m:ctrlPr>
              </m:dPr>
              <m:e>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G</m:t>
                    </m:r>
                  </m:e>
                  <m:sub>
                    <m:r>
                      <w:rPr>
                        <w:rFonts w:ascii="Cambria Math" w:hAnsi="Cambria Math" w:cs="Times New Roman"/>
                        <w:sz w:val="24"/>
                        <w:szCs w:val="24"/>
                        <w:highlight w:val="yellow"/>
                      </w:rPr>
                      <m:t>k</m:t>
                    </m:r>
                  </m:sub>
                </m:sSub>
                <m:r>
                  <w:rPr>
                    <w:rFonts w:ascii="Cambria Math" w:hAnsi="Cambria Math" w:cs="Times New Roman"/>
                    <w:sz w:val="24"/>
                    <w:szCs w:val="24"/>
                    <w:highlight w:val="yellow"/>
                  </w:rPr>
                  <m:t xml:space="preserve">, </m:t>
                </m:r>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G</m:t>
                    </m:r>
                  </m:e>
                  <m:sub>
                    <m:r>
                      <w:rPr>
                        <w:rFonts w:ascii="Cambria Math" w:hAnsi="Cambria Math" w:cs="Times New Roman"/>
                        <w:sz w:val="24"/>
                        <w:szCs w:val="24"/>
                        <w:highlight w:val="yellow"/>
                      </w:rPr>
                      <m:t>c</m:t>
                    </m:r>
                  </m:sub>
                </m:sSub>
              </m:e>
            </m:d>
            <m:r>
              <w:rPr>
                <w:rFonts w:ascii="Cambria Math" w:hAnsi="Cambria Math" w:cs="Times New Roman"/>
                <w:sz w:val="24"/>
                <w:szCs w:val="24"/>
                <w:highlight w:val="yellow"/>
              </w:rPr>
              <m:t xml:space="preserve">* </m:t>
            </m:r>
            <m:sSup>
              <m:sSupPr>
                <m:ctrlPr>
                  <w:rPr>
                    <w:rFonts w:ascii="Cambria Math" w:hAnsi="Cambria Math" w:cs="Times New Roman"/>
                    <w:i/>
                    <w:sz w:val="24"/>
                    <w:szCs w:val="24"/>
                    <w:highlight w:val="yellow"/>
                  </w:rPr>
                </m:ctrlPr>
              </m:sSupPr>
              <m:e>
                <m:r>
                  <w:rPr>
                    <w:rFonts w:ascii="Cambria Math" w:hAnsi="Cambria Math" w:cs="Times New Roman"/>
                    <w:sz w:val="24"/>
                    <w:szCs w:val="24"/>
                    <w:highlight w:val="yellow"/>
                  </w:rPr>
                  <m:t>2</m:t>
                </m:r>
              </m:e>
              <m:sup>
                <m:r>
                  <w:rPr>
                    <w:rFonts w:ascii="Cambria Math" w:hAnsi="Cambria Math" w:cs="Times New Roman"/>
                    <w:sz w:val="24"/>
                    <w:szCs w:val="24"/>
                    <w:highlight w:val="yellow"/>
                  </w:rPr>
                  <m:t>k</m:t>
                </m:r>
              </m:sup>
            </m:sSup>
          </m:e>
        </m:nary>
      </m:oMath>
      <w:r w:rsidR="00D24870" w:rsidRPr="00D24870">
        <w:rPr>
          <w:rFonts w:ascii="Times New Roman" w:eastAsiaTheme="minorEastAsia" w:hAnsi="Times New Roman" w:cs="Times New Roman"/>
          <w:sz w:val="24"/>
          <w:szCs w:val="24"/>
          <w:highlight w:val="yellow"/>
        </w:rPr>
        <w:t>……… (4)</w:t>
      </w:r>
      <w:r w:rsidR="00D24870" w:rsidRPr="00D24870">
        <w:rPr>
          <w:rFonts w:ascii="Times New Roman" w:eastAsiaTheme="minorEastAsia" w:hAnsi="Times New Roman" w:cs="Times New Roman"/>
          <w:sz w:val="24"/>
          <w:szCs w:val="24"/>
        </w:rPr>
        <w:t xml:space="preserve">       </w:t>
      </w:r>
    </w:p>
    <w:p w14:paraId="7470D970" w14:textId="7BF5690A" w:rsidR="00977CAE" w:rsidRPr="00C800CE" w:rsidRDefault="00977CAE" w:rsidP="006D3A26">
      <w:pPr>
        <w:spacing w:line="360" w:lineRule="auto"/>
        <w:jc w:val="both"/>
        <w:rPr>
          <w:rFonts w:ascii="Times New Roman" w:hAnsi="Times New Roman" w:cs="Times New Roman"/>
          <w:sz w:val="24"/>
          <w:szCs w:val="24"/>
        </w:rPr>
      </w:pPr>
      <w:r w:rsidRPr="00C800CE">
        <w:rPr>
          <w:rFonts w:ascii="Times New Roman" w:hAnsi="Times New Roman" w:cs="Times New Roman"/>
          <w:sz w:val="24"/>
          <w:szCs w:val="24"/>
        </w:rPr>
        <w:t xml:space="preserve">As it can be observed that, </w:t>
      </w:r>
      <w:r w:rsidR="00D24870">
        <w:rPr>
          <w:rFonts w:ascii="Times New Roman" w:hAnsi="Times New Roman" w:cs="Times New Roman"/>
          <w:sz w:val="24"/>
          <w:szCs w:val="24"/>
        </w:rPr>
        <w:t>f</w:t>
      </w:r>
      <w:r w:rsidR="00D24870" w:rsidRPr="00C800CE">
        <w:rPr>
          <w:rFonts w:ascii="Times New Roman" w:hAnsi="Times New Roman" w:cs="Times New Roman"/>
          <w:sz w:val="24"/>
          <w:szCs w:val="24"/>
        </w:rPr>
        <w:t>or</w:t>
      </w:r>
      <m:oMath>
        <m:r>
          <w:rPr>
            <w:rFonts w:ascii="Cambria Math" w:hAnsi="Cambria Math" w:cs="Times New Roman"/>
            <w:sz w:val="24"/>
            <w:szCs w:val="24"/>
          </w:rPr>
          <m:t xml:space="preserve"> R = 1</m:t>
        </m:r>
      </m:oMath>
      <w:r>
        <w:rPr>
          <w:rFonts w:ascii="Times New Roman" w:hAnsi="Times New Roman" w:cs="Times New Roman"/>
          <w:sz w:val="24"/>
          <w:szCs w:val="24"/>
        </w:rPr>
        <w:t>,</w:t>
      </w:r>
      <w:r w:rsidRPr="00C800CE">
        <w:rPr>
          <w:rFonts w:ascii="Times New Roman" w:hAnsi="Times New Roman" w:cs="Times New Roman"/>
          <w:sz w:val="24"/>
          <w:szCs w:val="24"/>
        </w:rPr>
        <w:t xml:space="preserve"> the value of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p</m:t>
            </m:r>
          </m:sub>
        </m:sSub>
      </m:oMath>
      <w:r w:rsidRPr="00C800CE">
        <w:rPr>
          <w:rFonts w:ascii="Times New Roman" w:hAnsi="Times New Roman" w:cs="Times New Roman"/>
          <w:sz w:val="24"/>
          <w:szCs w:val="24"/>
        </w:rPr>
        <w:t xml:space="preserve"> becomes </w:t>
      </w:r>
      <w:r>
        <w:rPr>
          <w:rFonts w:ascii="Times New Roman" w:hAnsi="Times New Roman" w:cs="Times New Roman"/>
          <w:sz w:val="24"/>
          <w:szCs w:val="24"/>
        </w:rPr>
        <w:t>8</w:t>
      </w:r>
      <w:r w:rsidRPr="00C800CE">
        <w:rPr>
          <w:rFonts w:ascii="Times New Roman" w:hAnsi="Times New Roman" w:cs="Times New Roman"/>
          <w:sz w:val="24"/>
          <w:szCs w:val="24"/>
        </w:rPr>
        <w:t xml:space="preserve">. Whereas, the value of F varies from 0 to 255 which is basically the range defined using </w:t>
      </w:r>
      <w:r>
        <w:rPr>
          <w:rFonts w:ascii="Times New Roman" w:hAnsi="Times New Roman" w:cs="Times New Roman"/>
          <w:sz w:val="24"/>
          <w:szCs w:val="24"/>
        </w:rPr>
        <w:t>8</w:t>
      </w:r>
      <w:r w:rsidRPr="00C800CE">
        <w:rPr>
          <w:rFonts w:ascii="Times New Roman" w:hAnsi="Times New Roman" w:cs="Times New Roman"/>
          <w:sz w:val="24"/>
          <w:szCs w:val="24"/>
        </w:rPr>
        <w:t xml:space="preserve"> unsigned bit</w:t>
      </w:r>
      <w:r>
        <w:rPr>
          <w:rFonts w:ascii="Times New Roman" w:hAnsi="Times New Roman" w:cs="Times New Roman"/>
          <w:sz w:val="24"/>
          <w:szCs w:val="24"/>
        </w:rPr>
        <w:t>s</w:t>
      </w:r>
      <w:r w:rsidRPr="00C800CE">
        <w:rPr>
          <w:rFonts w:ascii="Times New Roman" w:hAnsi="Times New Roman" w:cs="Times New Roman"/>
          <w:sz w:val="24"/>
          <w:szCs w:val="24"/>
        </w:rPr>
        <w:t>.</w:t>
      </w:r>
    </w:p>
    <w:p w14:paraId="28529BCB" w14:textId="77777777" w:rsidR="00977CAE" w:rsidRDefault="00977CAE" w:rsidP="006D3A2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basic LBP is further modified by researchers. Two useful modifications of LBP are rotation invariant LBP (RILBP) and uniform LBP (ULBP) which are discussed below.</w:t>
      </w:r>
    </w:p>
    <w:p w14:paraId="042F8933" w14:textId="1A2247F2" w:rsidR="00977CAE" w:rsidRPr="00ED13E4" w:rsidRDefault="00693053" w:rsidP="00ED13E4">
      <w:pPr>
        <w:pStyle w:val="ListParagraph"/>
        <w:numPr>
          <w:ilvl w:val="3"/>
          <w:numId w:val="1"/>
        </w:num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977CAE" w:rsidRPr="00ED13E4">
        <w:rPr>
          <w:rFonts w:ascii="Times New Roman" w:eastAsiaTheme="minorEastAsia" w:hAnsi="Times New Roman" w:cs="Times New Roman"/>
          <w:sz w:val="24"/>
          <w:szCs w:val="24"/>
        </w:rPr>
        <w:t>Rotation Invariant LBP</w:t>
      </w:r>
    </w:p>
    <w:p w14:paraId="2EAF23D3" w14:textId="077D4518" w:rsidR="00977CAE" w:rsidRDefault="00977CAE" w:rsidP="006D3A2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RILBP </w:t>
      </w:r>
      <w:r w:rsidR="003A0AAD">
        <w:rPr>
          <w:rStyle w:val="FootnoteReference"/>
          <w:rFonts w:ascii="Times New Roman" w:hAnsi="Times New Roman" w:cs="Times New Roman"/>
          <w:sz w:val="24"/>
          <w:szCs w:val="24"/>
        </w:rPr>
        <w:fldChar w:fldCharType="begin" w:fldLock="1"/>
      </w:r>
      <w:r w:rsidR="0091036D">
        <w:rPr>
          <w:rFonts w:ascii="Times New Roman" w:hAnsi="Times New Roman" w:cs="Times New Roman"/>
          <w:sz w:val="24"/>
          <w:szCs w:val="24"/>
        </w:rPr>
        <w:instrText>ADDIN CSL_CITATION {"citationItems":[{"id":"ITEM-1","itemData":{"DOI":"10.1109/TPAMI.2002.1017623","ISSN":"01628828","abstract":"This paper presents a theoretically very simple, yet efficient, multiresolution approach to gray-scale and rotation invariant texture classification based on local binary patterns and nonparametric discrimination of sample and prototype distributions. The method is based on recognizing that certain local binary patterns, termed \"uniform,\" are fundamental properties of local image texture and their occurrence histogram is proven to be a very powerful texture feature. We derive a generalized gray-scale and rotation invariant operator presentation that allows for detecting the \"uniform\" patterns for any quantization of the angular space and for any spatial resolution and presents a method for combining multiple operators for multiresolution analysis. The proposed approach is very robust in terms of gray-scale variations since the operator is, by definition, invariant against any monotonic transformation of the gray scale. Another advantage is computational simplicity as the operator can be realized with a few operations in a small neighborhood and a lookup table. Excellent experimental results obtained in true problems of rotation invariance, where the classifier is trained at one particular rotation angle and tested with samples from other rotation angles, demonstrate that good discrimination can be achieved with the occurrence statistics of simple rotation invariant local binary patterns. These operators characterize the spatial configuration of local image texture and the performance can be further improved by combining them with rotation invariant variance measures that characterize the contrast of local image texture. The joint distributions of these orthogonal measures are shown to be very powerful tools for rotation invariant texture analysis.","author":[{"dropping-particle":"","family":"Ojala","given":"Timo","non-dropping-particle":"","parse-names":false,"suffix":""},{"dropping-particle":"","family":"Pietikäinen","given":"Matti","non-dropping-particle":"","parse-names":false,"suffix":""},{"dropping-particle":"","family":"Mäenpää","given":"Topi","non-dropping-particle":"","parse-names":false,"suffix":""}],"container-title":"IEEE Transactions on Pattern Analysis and Machine Intelligence","id":"ITEM-1","issue":"7","issued":{"date-parts":[["2002","7"]]},"page":"971-987","title":"Multiresolution gray-scale and rotation invariant texture classification with local binary patterns","type":"article-journal","volume":"24"},"uris":["http://www.mendeley.com/documents/?uuid=76c984bf-f71b-4430-aa5d-a1bfa8996780"]}],"mendeley":{"formattedCitation":"[32]","plainTextFormattedCitation":"[32]","previouslyFormattedCitation":"[32]"},"properties":{"noteIndex":0},"schema":"https://github.com/citation-style-language/schema/raw/master/csl-citation.json"}</w:instrText>
      </w:r>
      <w:r w:rsidR="003A0AAD">
        <w:rPr>
          <w:rStyle w:val="FootnoteReference"/>
          <w:rFonts w:ascii="Times New Roman" w:hAnsi="Times New Roman" w:cs="Times New Roman"/>
          <w:sz w:val="24"/>
          <w:szCs w:val="24"/>
        </w:rPr>
        <w:fldChar w:fldCharType="separate"/>
      </w:r>
      <w:r w:rsidR="0091036D" w:rsidRPr="0091036D">
        <w:rPr>
          <w:rFonts w:ascii="Times New Roman" w:hAnsi="Times New Roman" w:cs="Times New Roman"/>
          <w:noProof/>
          <w:sz w:val="24"/>
          <w:szCs w:val="24"/>
        </w:rPr>
        <w:t>[32]</w:t>
      </w:r>
      <w:r w:rsidR="003A0AAD">
        <w:rPr>
          <w:rStyle w:val="FootnoteReference"/>
          <w:rFonts w:ascii="Times New Roman" w:hAnsi="Times New Roman" w:cs="Times New Roman"/>
          <w:sz w:val="24"/>
          <w:szCs w:val="24"/>
        </w:rPr>
        <w:fldChar w:fldCharType="end"/>
      </w:r>
      <w:r w:rsidRPr="00C800CE">
        <w:rPr>
          <w:rFonts w:ascii="Times New Roman" w:hAnsi="Times New Roman" w:cs="Times New Roman"/>
          <w:sz w:val="24"/>
          <w:szCs w:val="24"/>
        </w:rPr>
        <w:t xml:space="preserve"> is a LBP </w:t>
      </w:r>
      <w:r>
        <w:rPr>
          <w:rFonts w:ascii="Times New Roman" w:hAnsi="Times New Roman" w:cs="Times New Roman"/>
          <w:sz w:val="24"/>
          <w:szCs w:val="24"/>
        </w:rPr>
        <w:t xml:space="preserve">variant, </w:t>
      </w:r>
      <w:r w:rsidRPr="00C800CE">
        <w:rPr>
          <w:rFonts w:ascii="Times New Roman" w:hAnsi="Times New Roman" w:cs="Times New Roman"/>
          <w:sz w:val="24"/>
          <w:szCs w:val="24"/>
        </w:rPr>
        <w:t xml:space="preserve">in which </w:t>
      </w:r>
      <m:oMath>
        <m:sSub>
          <m:sSubPr>
            <m:ctrlPr>
              <w:rPr>
                <w:rFonts w:ascii="Cambria Math" w:hAnsi="Cambria Math" w:cs="Times New Roman"/>
                <w:i/>
                <w:sz w:val="24"/>
                <w:szCs w:val="24"/>
              </w:rPr>
            </m:ctrlPr>
          </m:sSubPr>
          <m:e>
            <m:r>
              <w:rPr>
                <w:rFonts w:ascii="Cambria Math" w:hAnsi="Cambria Math" w:cs="Times New Roman"/>
                <w:sz w:val="24"/>
                <w:szCs w:val="24"/>
              </w:rPr>
              <m:t xml:space="preserve"> B</m:t>
            </m:r>
          </m:e>
          <m:sub>
            <m:r>
              <w:rPr>
                <w:rFonts w:ascii="Cambria Math" w:hAnsi="Cambria Math" w:cs="Times New Roman"/>
                <w:sz w:val="24"/>
                <w:szCs w:val="24"/>
              </w:rPr>
              <m:t>Feature</m:t>
            </m:r>
          </m:sub>
        </m:sSub>
        <m:r>
          <w:rPr>
            <w:rFonts w:ascii="Cambria Math" w:eastAsiaTheme="minorEastAsia" w:hAnsi="Cambria Math" w:cs="Times New Roman"/>
            <w:sz w:val="24"/>
            <w:szCs w:val="24"/>
          </w:rPr>
          <m:t xml:space="preserve"> </m:t>
        </m:r>
      </m:oMath>
      <w:r w:rsidRPr="00C800CE">
        <w:rPr>
          <w:rFonts w:ascii="Times New Roman" w:hAnsi="Times New Roman" w:cs="Times New Roman"/>
          <w:sz w:val="24"/>
          <w:szCs w:val="24"/>
        </w:rPr>
        <w:t>is bit-wise rotated to achieve the least decimal value. So, RILBP function can be defined as</w:t>
      </w:r>
      <w:r>
        <w:rPr>
          <w:rFonts w:ascii="Times New Roman" w:hAnsi="Times New Roman" w:cs="Times New Roman"/>
          <w:sz w:val="24"/>
          <w:szCs w:val="24"/>
        </w:rPr>
        <w:t xml:space="preserve"> equation 5.</w:t>
      </w:r>
    </w:p>
    <w:p w14:paraId="0FFE1545" w14:textId="77777777" w:rsidR="00977CAE" w:rsidRPr="006C655E" w:rsidRDefault="00651D31" w:rsidP="006D3A26">
      <w:pPr>
        <w:spacing w:line="360" w:lineRule="auto"/>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RILBP</m:t>
              </m:r>
            </m:e>
            <m: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p</m:t>
                      </m:r>
                    </m:sub>
                  </m:sSub>
                  <m:r>
                    <w:rPr>
                      <w:rFonts w:ascii="Cambria Math" w:hAnsi="Cambria Math" w:cs="Times New Roman"/>
                      <w:sz w:val="24"/>
                      <w:szCs w:val="24"/>
                    </w:rPr>
                    <m:t>-1</m:t>
                  </m:r>
                </m:e>
              </m:d>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c</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1</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G</m:t>
                  </m:r>
                </m:e>
                <m:sub>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p</m:t>
                      </m:r>
                    </m:sub>
                  </m:sSub>
                  <m:r>
                    <w:rPr>
                      <w:rFonts w:ascii="Cambria Math" w:hAnsi="Cambria Math" w:cs="Times New Roman"/>
                      <w:sz w:val="24"/>
                      <w:szCs w:val="24"/>
                    </w:rPr>
                    <m:t>-1</m:t>
                  </m:r>
                </m:sub>
              </m:sSub>
            </m:e>
          </m:d>
          <m: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min</m:t>
              </m:r>
              <m:ctrlPr>
                <w:rPr>
                  <w:rFonts w:ascii="Cambria Math" w:hAnsi="Cambria Math" w:cs="Times New Roman"/>
                  <w:i/>
                  <w:sz w:val="24"/>
                  <w:szCs w:val="24"/>
                </w:rPr>
              </m:ctrlPr>
            </m:fName>
            <m:e>
              <m:d>
                <m:dPr>
                  <m:begChr m:val="{"/>
                  <m:endChr m:val="}"/>
                  <m:ctrlPr>
                    <w:rPr>
                      <w:rFonts w:ascii="Cambria Math" w:hAnsi="Cambria Math" w:cs="Times New Roman"/>
                      <w:i/>
                      <w:sz w:val="24"/>
                      <w:szCs w:val="24"/>
                    </w:rPr>
                  </m:ctrlPr>
                </m:dPr>
                <m:e>
                  <m:r>
                    <w:rPr>
                      <w:rFonts w:ascii="Cambria Math" w:hAnsi="Cambria Math" w:cs="Times New Roman"/>
                      <w:sz w:val="24"/>
                      <w:szCs w:val="24"/>
                    </w:rPr>
                    <m:t>Rotate</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feature</m:t>
                          </m:r>
                        </m:sub>
                      </m:sSub>
                      <m:r>
                        <w:rPr>
                          <w:rFonts w:ascii="Cambria Math" w:hAnsi="Cambria Math" w:cs="Times New Roman"/>
                          <w:sz w:val="24"/>
                          <w:szCs w:val="24"/>
                        </w:rPr>
                        <m:t xml:space="preserve">, i | 0 ≤i ≤ </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p</m:t>
                          </m:r>
                        </m:sub>
                      </m:sSub>
                      <m:r>
                        <w:rPr>
                          <w:rFonts w:ascii="Cambria Math" w:hAnsi="Cambria Math" w:cs="Times New Roman"/>
                          <w:sz w:val="24"/>
                          <w:szCs w:val="24"/>
                        </w:rPr>
                        <m:t>-1</m:t>
                      </m:r>
                    </m:e>
                  </m:d>
                </m:e>
              </m:d>
              <m:r>
                <w:rPr>
                  <w:rFonts w:ascii="Cambria Math" w:hAnsi="Cambria Math" w:cs="Times New Roman"/>
                  <w:sz w:val="24"/>
                  <w:szCs w:val="24"/>
                </w:rPr>
                <m:t>………(5)</m:t>
              </m:r>
            </m:e>
          </m:func>
        </m:oMath>
      </m:oMathPara>
    </w:p>
    <w:p w14:paraId="2182B3B6" w14:textId="77777777" w:rsidR="00977CAE" w:rsidRDefault="00977CAE" w:rsidP="006D3A26">
      <w:pPr>
        <w:spacing w:line="360" w:lineRule="auto"/>
        <w:jc w:val="both"/>
        <w:rPr>
          <w:rFonts w:ascii="Times New Roman" w:hAnsi="Times New Roman" w:cs="Times New Roman"/>
          <w:sz w:val="24"/>
          <w:szCs w:val="24"/>
        </w:rPr>
      </w:pPr>
      <w:r w:rsidRPr="00C800CE">
        <w:rPr>
          <w:rFonts w:ascii="Times New Roman" w:hAnsi="Times New Roman" w:cs="Times New Roman"/>
          <w:sz w:val="24"/>
          <w:szCs w:val="24"/>
        </w:rPr>
        <w:t xml:space="preserve">Here </w:t>
      </w:r>
      <m:oMath>
        <m:r>
          <w:rPr>
            <w:rFonts w:ascii="Cambria Math" w:hAnsi="Cambria Math" w:cs="Times New Roman"/>
            <w:sz w:val="24"/>
            <w:szCs w:val="24"/>
          </w:rPr>
          <m:t>Rotate(B, i)</m:t>
        </m:r>
      </m:oMath>
      <w:r w:rsidRPr="00C800CE">
        <w:rPr>
          <w:rFonts w:ascii="Times New Roman" w:hAnsi="Times New Roman" w:cs="Times New Roman"/>
          <w:sz w:val="24"/>
          <w:szCs w:val="24"/>
        </w:rPr>
        <w:t xml:space="preserve"> rotates the binary pattern</w:t>
      </w:r>
      <m:oMath>
        <m:r>
          <w:rPr>
            <w:rFonts w:ascii="Cambria Math" w:hAnsi="Cambria Math" w:cs="Times New Roman"/>
            <w:sz w:val="24"/>
            <w:szCs w:val="24"/>
          </w:rPr>
          <m:t xml:space="preserve"> B</m:t>
        </m:r>
      </m:oMath>
      <w:r w:rsidRPr="00C800CE">
        <w:rPr>
          <w:rFonts w:ascii="Times New Roman" w:hAnsi="Times New Roman" w:cs="Times New Roman"/>
          <w:sz w:val="24"/>
          <w:szCs w:val="24"/>
        </w:rPr>
        <w:t xml:space="preserve"> by </w:t>
      </w:r>
      <m:oMath>
        <m:r>
          <w:rPr>
            <w:rFonts w:ascii="Cambria Math" w:hAnsi="Cambria Math" w:cs="Times New Roman"/>
            <w:sz w:val="24"/>
            <w:szCs w:val="24"/>
          </w:rPr>
          <m:t>i</m:t>
        </m:r>
      </m:oMath>
      <w:r w:rsidRPr="00C800CE">
        <w:rPr>
          <w:rFonts w:ascii="Times New Roman" w:hAnsi="Times New Roman" w:cs="Times New Roman"/>
          <w:sz w:val="24"/>
          <w:szCs w:val="24"/>
        </w:rPr>
        <w:t xml:space="preserve"> bits.</w:t>
      </w:r>
    </w:p>
    <w:p w14:paraId="2E351713" w14:textId="302ED26D" w:rsidR="00035E64" w:rsidRPr="00ED13E4" w:rsidRDefault="00693053" w:rsidP="00ED13E4">
      <w:pPr>
        <w:pStyle w:val="ListParagraph"/>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5E64" w:rsidRPr="00ED13E4">
        <w:rPr>
          <w:rFonts w:ascii="Times New Roman" w:hAnsi="Times New Roman" w:cs="Times New Roman"/>
          <w:sz w:val="24"/>
          <w:szCs w:val="24"/>
        </w:rPr>
        <w:t>Uniform LBP:</w:t>
      </w:r>
    </w:p>
    <w:p w14:paraId="45C2F218" w14:textId="7B1F827C" w:rsidR="00035E64" w:rsidRPr="00C800CE" w:rsidRDefault="00035E64" w:rsidP="006D3A2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For ULBP </w:t>
      </w:r>
      <w:r w:rsidR="003A0AAD">
        <w:rPr>
          <w:rStyle w:val="FootnoteReference"/>
          <w:rFonts w:ascii="Times New Roman" w:hAnsi="Times New Roman" w:cs="Times New Roman"/>
          <w:sz w:val="24"/>
          <w:szCs w:val="24"/>
        </w:rPr>
        <w:fldChar w:fldCharType="begin" w:fldLock="1"/>
      </w:r>
      <w:r w:rsidR="0091036D">
        <w:rPr>
          <w:rFonts w:ascii="Times New Roman" w:hAnsi="Times New Roman" w:cs="Times New Roman"/>
          <w:sz w:val="24"/>
          <w:szCs w:val="24"/>
        </w:rPr>
        <w:instrText>ADDIN CSL_CITATION {"citationItems":[{"id":"ITEM-1","itemData":{"DOI":"10.1109/TPAMI.2002.1017623","ISSN":"01628828","abstract":"This paper presents a theoretically very simple, yet efficient, multiresolution approach to gray-scale and rotation invariant texture classification based on local binary patterns and nonparametric discrimination of sample and prototype distributions. The method is based on recognizing that certain local binary patterns, termed \"uniform,\" are fundamental properties of local image texture and their occurrence histogram is proven to be a very powerful texture feature. We derive a generalized gray-scale and rotation invariant operator presentation that allows for detecting the \"uniform\" patterns for any quantization of the angular space and for any spatial resolution and presents a method for combining multiple operators for multiresolution analysis. The proposed approach is very robust in terms of gray-scale variations since the operator is, by definition, invariant against any monotonic transformation of the gray scale. Another advantage is computational simplicity as the operator can be realized with a few operations in a small neighborhood and a lookup table. Excellent experimental results obtained in true problems of rotation invariance, where the classifier is trained at one particular rotation angle and tested with samples from other rotation angles, demonstrate that good discrimination can be achieved with the occurrence statistics of simple rotation invariant local binary patterns. These operators characterize the spatial configuration of local image texture and the performance can be further improved by combining them with rotation invariant variance measures that characterize the contrast of local image texture. The joint distributions of these orthogonal measures are shown to be very powerful tools for rotation invariant texture analysis.","author":[{"dropping-particle":"","family":"Ojala","given":"Timo","non-dropping-particle":"","parse-names":false,"suffix":""},{"dropping-particle":"","family":"Pietikäinen","given":"Matti","non-dropping-particle":"","parse-names":false,"suffix":""},{"dropping-particle":"","family":"Mäenpää","given":"Topi","non-dropping-particle":"","parse-names":false,"suffix":""}],"container-title":"IEEE Transactions on Pattern Analysis and Machine Intelligence","id":"ITEM-1","issue":"7","issued":{"date-parts":[["2002","7"]]},"page":"971-987","title":"Multiresolution gray-scale and rotation invariant texture classification with local binary patterns","type":"article-journal","volume":"24"},"uris":["http://www.mendeley.com/documents/?uuid=76c984bf-f71b-4430-aa5d-a1bfa8996780"]}],"mendeley":{"formattedCitation":"[32]","plainTextFormattedCitation":"[32]","previouslyFormattedCitation":"[32]"},"properties":{"noteIndex":0},"schema":"https://github.com/citation-style-language/schema/raw/master/csl-citation.json"}</w:instrText>
      </w:r>
      <w:r w:rsidR="003A0AAD">
        <w:rPr>
          <w:rStyle w:val="FootnoteReference"/>
          <w:rFonts w:ascii="Times New Roman" w:hAnsi="Times New Roman" w:cs="Times New Roman"/>
          <w:sz w:val="24"/>
          <w:szCs w:val="24"/>
        </w:rPr>
        <w:fldChar w:fldCharType="separate"/>
      </w:r>
      <w:r w:rsidR="0091036D" w:rsidRPr="0091036D">
        <w:rPr>
          <w:rFonts w:ascii="Times New Roman" w:hAnsi="Times New Roman" w:cs="Times New Roman"/>
          <w:noProof/>
          <w:sz w:val="24"/>
          <w:szCs w:val="24"/>
        </w:rPr>
        <w:t>[32]</w:t>
      </w:r>
      <w:r w:rsidR="003A0AAD">
        <w:rPr>
          <w:rStyle w:val="FootnoteReference"/>
          <w:rFonts w:ascii="Times New Roman" w:hAnsi="Times New Roman" w:cs="Times New Roman"/>
          <w:sz w:val="24"/>
          <w:szCs w:val="24"/>
        </w:rPr>
        <w:fldChar w:fldCharType="end"/>
      </w:r>
      <w:r w:rsidRPr="00C800CE">
        <w:rPr>
          <w:rFonts w:ascii="Times New Roman" w:hAnsi="Times New Roman" w:cs="Times New Roman"/>
          <w:sz w:val="24"/>
          <w:szCs w:val="24"/>
        </w:rPr>
        <w:t xml:space="preserve">, a binary pattern is said to be uniform if there is less than </w:t>
      </w:r>
      <w:r>
        <w:rPr>
          <w:rFonts w:ascii="Times New Roman" w:hAnsi="Times New Roman" w:cs="Times New Roman"/>
          <w:sz w:val="24"/>
          <w:szCs w:val="24"/>
        </w:rPr>
        <w:t xml:space="preserve">or </w:t>
      </w:r>
      <w:r w:rsidRPr="00C800CE">
        <w:rPr>
          <w:rFonts w:ascii="Times New Roman" w:hAnsi="Times New Roman" w:cs="Times New Roman"/>
          <w:sz w:val="24"/>
          <w:szCs w:val="24"/>
        </w:rPr>
        <w:t>equa</w:t>
      </w:r>
      <w:r w:rsidR="000F473E">
        <w:rPr>
          <w:rFonts w:ascii="Times New Roman" w:hAnsi="Times New Roman" w:cs="Times New Roman"/>
          <w:sz w:val="24"/>
          <w:szCs w:val="24"/>
        </w:rPr>
        <w:t>l to two</w:t>
      </w:r>
      <w:r w:rsidRPr="00C800CE">
        <w:rPr>
          <w:rFonts w:ascii="Times New Roman" w:hAnsi="Times New Roman" w:cs="Times New Roman"/>
          <w:sz w:val="24"/>
          <w:szCs w:val="24"/>
        </w:rPr>
        <w:t>, 1 to 0 or 0 to 1 transition</w:t>
      </w:r>
      <w:r>
        <w:rPr>
          <w:rFonts w:ascii="Times New Roman" w:hAnsi="Times New Roman" w:cs="Times New Roman"/>
          <w:sz w:val="24"/>
          <w:szCs w:val="24"/>
        </w:rPr>
        <w:t>s</w:t>
      </w:r>
      <w:r w:rsidRPr="00C800CE">
        <w:rPr>
          <w:rFonts w:ascii="Times New Roman" w:hAnsi="Times New Roman" w:cs="Times New Roman"/>
          <w:sz w:val="24"/>
          <w:szCs w:val="24"/>
        </w:rPr>
        <w:t>. So</w:t>
      </w:r>
      <w:r>
        <w:rPr>
          <w:rFonts w:ascii="Times New Roman" w:hAnsi="Times New Roman" w:cs="Times New Roman"/>
          <w:sz w:val="24"/>
          <w:szCs w:val="24"/>
        </w:rPr>
        <w:t>,</w:t>
      </w:r>
      <w:r w:rsidRPr="00C800CE">
        <w:rPr>
          <w:rFonts w:ascii="Times New Roman" w:hAnsi="Times New Roman" w:cs="Times New Roman"/>
          <w:sz w:val="24"/>
          <w:szCs w:val="24"/>
        </w:rPr>
        <w:t xml:space="preserve"> we label all uniform patterns distinctly and all non-uniform patterns are labeled with one distinct value. This feature is created because, often, in normal LBP features, a certain type of patterns constitute</w:t>
      </w:r>
      <w:r>
        <w:rPr>
          <w:rFonts w:ascii="Times New Roman" w:hAnsi="Times New Roman" w:cs="Times New Roman"/>
          <w:sz w:val="24"/>
          <w:szCs w:val="24"/>
        </w:rPr>
        <w:t>s</w:t>
      </w:r>
      <w:r w:rsidRPr="00C800CE">
        <w:rPr>
          <w:rFonts w:ascii="Times New Roman" w:hAnsi="Times New Roman" w:cs="Times New Roman"/>
          <w:sz w:val="24"/>
          <w:szCs w:val="24"/>
        </w:rPr>
        <w:t xml:space="preserve"> majority of the feature sets, so we can label the rest as only one single value without losing too much information</w:t>
      </w:r>
      <w:r w:rsidR="00046679">
        <w:rPr>
          <w:rFonts w:ascii="Times New Roman" w:hAnsi="Times New Roman" w:cs="Times New Roman"/>
          <w:sz w:val="24"/>
          <w:szCs w:val="24"/>
        </w:rPr>
        <w:t xml:space="preserve">. </w:t>
      </w:r>
      <w:r w:rsidRPr="00C800CE">
        <w:rPr>
          <w:rFonts w:ascii="Times New Roman" w:hAnsi="Times New Roman" w:cs="Times New Roman"/>
          <w:sz w:val="24"/>
          <w:szCs w:val="24"/>
        </w:rPr>
        <w:t xml:space="preserve">ULBP uses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p</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p</m:t>
                </m:r>
              </m:sub>
            </m:sSub>
            <m:r>
              <w:rPr>
                <w:rFonts w:ascii="Cambria Math" w:hAnsi="Cambria Math" w:cs="Times New Roman"/>
                <w:sz w:val="24"/>
                <w:szCs w:val="24"/>
              </w:rPr>
              <m:t>-1</m:t>
            </m:r>
          </m:e>
        </m:d>
        <m:r>
          <w:rPr>
            <w:rFonts w:ascii="Cambria Math" w:hAnsi="Cambria Math" w:cs="Times New Roman"/>
            <w:sz w:val="24"/>
            <w:szCs w:val="24"/>
          </w:rPr>
          <m:t>+3</m:t>
        </m:r>
      </m:oMath>
      <w:r w:rsidRPr="00C800CE">
        <w:rPr>
          <w:rFonts w:ascii="Times New Roman" w:hAnsi="Times New Roman" w:cs="Times New Roman"/>
          <w:sz w:val="24"/>
          <w:szCs w:val="24"/>
        </w:rPr>
        <w:t xml:space="preserve"> different values to label the patterns.</w:t>
      </w:r>
    </w:p>
    <w:p w14:paraId="62CE536A" w14:textId="77777777" w:rsidR="00CA6088" w:rsidRPr="00ED13E4" w:rsidRDefault="00CA6088" w:rsidP="00ED13E4">
      <w:pPr>
        <w:pStyle w:val="ListParagraph"/>
        <w:numPr>
          <w:ilvl w:val="2"/>
          <w:numId w:val="1"/>
        </w:numPr>
        <w:spacing w:line="360" w:lineRule="auto"/>
        <w:jc w:val="both"/>
        <w:rPr>
          <w:rFonts w:ascii="Times New Roman" w:hAnsi="Times New Roman" w:cs="Times New Roman"/>
          <w:sz w:val="24"/>
          <w:szCs w:val="24"/>
        </w:rPr>
      </w:pPr>
      <w:r w:rsidRPr="00ED13E4">
        <w:rPr>
          <w:rFonts w:ascii="Times New Roman" w:hAnsi="Times New Roman" w:cs="Times New Roman"/>
          <w:sz w:val="24"/>
          <w:szCs w:val="24"/>
        </w:rPr>
        <w:t>Local ternary pattern (LTP):</w:t>
      </w:r>
    </w:p>
    <w:p w14:paraId="2062FB67" w14:textId="4F090F54" w:rsidR="00CA6088" w:rsidRDefault="00CA6088" w:rsidP="006D3A2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LBP </w:t>
      </w:r>
      <w:r w:rsidR="003A0AAD">
        <w:rPr>
          <w:rStyle w:val="FootnoteReference"/>
          <w:rFonts w:ascii="Times New Roman" w:hAnsi="Times New Roman" w:cs="Times New Roman"/>
          <w:sz w:val="24"/>
          <w:szCs w:val="24"/>
        </w:rPr>
        <w:fldChar w:fldCharType="begin" w:fldLock="1"/>
      </w:r>
      <w:r w:rsidR="0091036D">
        <w:rPr>
          <w:rFonts w:ascii="Times New Roman" w:hAnsi="Times New Roman" w:cs="Times New Roman"/>
          <w:sz w:val="24"/>
          <w:szCs w:val="24"/>
        </w:rPr>
        <w:instrText>ADDIN CSL_CITATION {"citationItems":[{"id":"ITEM-1","itemData":{"DOI":"10.1109/TPAMI.2002.1017623","ISSN":"01628828","abstract":"This paper presents a theoretically very simple, yet efficient, multiresolution approach to gray-scale and rotation invariant texture classification based on local binary patterns and nonparametric discrimination of sample and prototype distributions. The method is based on recognizing that certain local binary patterns, termed \"uniform,\" are fundamental properties of local image texture and their occurrence histogram is proven to be a very powerful texture feature. We derive a generalized gray-scale and rotation invariant operator presentation that allows for detecting the \"uniform\" patterns for any quantization of the angular space and for any spatial resolution and presents a method for combining multiple operators for multiresolution analysis. The proposed approach is very robust in terms of gray-scale variations since the operator is, by definition, invariant against any monotonic transformation of the gray scale. Another advantage is computational simplicity as the operator can be realized with a few operations in a small neighborhood and a lookup table. Excellent experimental results obtained in true problems of rotation invariance, where the classifier is trained at one particular rotation angle and tested with samples from other rotation angles, demonstrate that good discrimination can be achieved with the occurrence statistics of simple rotation invariant local binary patterns. These operators characterize the spatial configuration of local image texture and the performance can be further improved by combining them with rotation invariant variance measures that characterize the contrast of local image texture. The joint distributions of these orthogonal measures are shown to be very powerful tools for rotation invariant texture analysis.","author":[{"dropping-particle":"","family":"Ojala","given":"Timo","non-dropping-particle":"","parse-names":false,"suffix":""},{"dropping-particle":"","family":"Pietikäinen","given":"Matti","non-dropping-particle":"","parse-names":false,"suffix":""},{"dropping-particle":"","family":"Mäenpää","given":"Topi","non-dropping-particle":"","parse-names":false,"suffix":""}],"container-title":"IEEE Transactions on Pattern Analysis and Machine Intelligence","id":"ITEM-1","issue":"7","issued":{"date-parts":[["2002","7"]]},"page":"971-987","title":"Multiresolution gray-scale and rotation invariant texture classification with local binary patterns","type":"article-journal","volume":"24"},"uris":["http://www.mendeley.com/documents/?uuid=76c984bf-f71b-4430-aa5d-a1bfa8996780"]}],"mendeley":{"formattedCitation":"[32]","plainTextFormattedCitation":"[32]","previouslyFormattedCitation":"[32]"},"properties":{"noteIndex":0},"schema":"https://github.com/citation-style-language/schema/raw/master/csl-citation.json"}</w:instrText>
      </w:r>
      <w:r w:rsidR="003A0AAD">
        <w:rPr>
          <w:rStyle w:val="FootnoteReference"/>
          <w:rFonts w:ascii="Times New Roman" w:hAnsi="Times New Roman" w:cs="Times New Roman"/>
          <w:sz w:val="24"/>
          <w:szCs w:val="24"/>
        </w:rPr>
        <w:fldChar w:fldCharType="separate"/>
      </w:r>
      <w:r w:rsidR="0091036D" w:rsidRPr="0091036D">
        <w:rPr>
          <w:rFonts w:ascii="Times New Roman" w:hAnsi="Times New Roman" w:cs="Times New Roman"/>
          <w:noProof/>
          <w:sz w:val="24"/>
          <w:szCs w:val="24"/>
        </w:rPr>
        <w:t>[32]</w:t>
      </w:r>
      <w:r w:rsidR="003A0AAD">
        <w:rPr>
          <w:rStyle w:val="FootnoteReference"/>
          <w:rFonts w:ascii="Times New Roman" w:hAnsi="Times New Roman" w:cs="Times New Roman"/>
          <w:sz w:val="24"/>
          <w:szCs w:val="24"/>
        </w:rPr>
        <w:fldChar w:fldCharType="end"/>
      </w:r>
      <w:r w:rsidRPr="008101F4">
        <w:rPr>
          <w:rFonts w:ascii="Times New Roman" w:hAnsi="Times New Roman" w:cs="Times New Roman"/>
          <w:sz w:val="24"/>
          <w:szCs w:val="24"/>
        </w:rPr>
        <w:t xml:space="preserve"> has proven to be very effective texture based feature </w:t>
      </w:r>
      <w:r>
        <w:rPr>
          <w:rFonts w:ascii="Times New Roman" w:hAnsi="Times New Roman" w:cs="Times New Roman"/>
          <w:sz w:val="24"/>
          <w:szCs w:val="24"/>
        </w:rPr>
        <w:t>descrip</w:t>
      </w:r>
      <w:r w:rsidRPr="008101F4">
        <w:rPr>
          <w:rFonts w:ascii="Times New Roman" w:hAnsi="Times New Roman" w:cs="Times New Roman"/>
          <w:sz w:val="24"/>
          <w:szCs w:val="24"/>
        </w:rPr>
        <w:t>tor and resistant lighting effects also. But it is very much sensitive to noise. To overcom</w:t>
      </w:r>
      <w:r>
        <w:rPr>
          <w:rFonts w:ascii="Times New Roman" w:hAnsi="Times New Roman" w:cs="Times New Roman"/>
          <w:sz w:val="24"/>
          <w:szCs w:val="24"/>
        </w:rPr>
        <w:t xml:space="preserve">e this limitation Tan et al. </w:t>
      </w:r>
      <w:r w:rsidR="003A0AAD">
        <w:rPr>
          <w:rStyle w:val="FootnoteReference"/>
          <w:rFonts w:ascii="Times New Roman" w:hAnsi="Times New Roman" w:cs="Times New Roman"/>
          <w:sz w:val="24"/>
          <w:szCs w:val="24"/>
        </w:rPr>
        <w:fldChar w:fldCharType="begin" w:fldLock="1"/>
      </w:r>
      <w:r w:rsidR="0091036D">
        <w:rPr>
          <w:rFonts w:ascii="Times New Roman" w:hAnsi="Times New Roman" w:cs="Times New Roman"/>
          <w:sz w:val="24"/>
          <w:szCs w:val="24"/>
        </w:rPr>
        <w:instrText>ADDIN CSL_CITATION {"citationItems":[{"id":"ITEM-1","itemData":{"DOI":"10.1109/TIP.2010.2042645","ISSN":"10577149","abstract":"Making recognition more reliable under uncontrolled lighting conditions is one of the most important challenges for practical face recognition systems. We tackle this by combining the strengths of robust illumination normalization, local texture-based face representations, distance transform based matching, kernel-based feature extraction and multiple feature fusion. Specifically, we make three main contributions: 1) We present a simple and efficient preprocessing chain that eliminates most of the effects of changing illumination while still preserving the essential appearance details that are needed for recognition; 2) We introduce local ternary patterns (LTP), a generalization of the local binary pattern (LBP) local texture descriptor that is more discriminant and less sensitive to noise in uniform regions, and we show that replacing comparisons based on local spatial histograms with a distance transform based similarity metric further improves the performance of LBP/LTP based face recognition; and 3) We further improve robustness by adding Kernel principal component analysis (PCA) feature extraction and incorporating rich local appearance cues from two complementary sourcesGabor wavelets and LBPshowing that the combination is considerably more accurate than either feature set alone. The resulting method provides state-of-the-art performance on three data sets that are widely used for testing recognition under difficult illumination conditions: Extended Yale-B, CAS-PEAL-R1, and Face Recognition Grand Challenge version 2 experiment 4 (FRGC-204). For example, on the challenging FRGC-204 data set it halves the error rate relative to previously published methods, achieving a face verification rate of 88.1% at 0.1% false accept rate. Further experiments show that our preprocessing method outperforms several existing preprocessors for a range of feature sets, data sets and lighting conditions. © 2010 IEEE.","author":[{"dropping-particle":"","family":"Tan","given":"Xiaoyang","non-dropping-particle":"","parse-names":false,"suffix":""},{"dropping-particle":"","family":"Triggs","given":"Bill","non-dropping-particle":"","parse-names":false,"suffix":""}],"container-title":"IEEE Transactions on Image Processing","id":"ITEM-1","issue":"6","issued":{"date-parts":[["2010","6"]]},"page":"1635-1650","title":"Enhanced local texture feature sets for face recognition under difficult lighting conditions","type":"article-journal","volume":"19"},"uris":["http://www.mendeley.com/documents/?uuid=ceee4273-09a5-3943-a3fd-65d7be3d28b3","http://www.mendeley.com/documents/?uuid=99976505-5531-4aac-807e-f5b1a16526ce"]}],"mendeley":{"formattedCitation":"[33]","plainTextFormattedCitation":"[33]","previouslyFormattedCitation":"[33]"},"properties":{"noteIndex":0},"schema":"https://github.com/citation-style-language/schema/raw/master/csl-citation.json"}</w:instrText>
      </w:r>
      <w:r w:rsidR="003A0AAD">
        <w:rPr>
          <w:rStyle w:val="FootnoteReference"/>
          <w:rFonts w:ascii="Times New Roman" w:hAnsi="Times New Roman" w:cs="Times New Roman"/>
          <w:sz w:val="24"/>
          <w:szCs w:val="24"/>
        </w:rPr>
        <w:fldChar w:fldCharType="separate"/>
      </w:r>
      <w:r w:rsidR="0091036D" w:rsidRPr="0091036D">
        <w:rPr>
          <w:rFonts w:ascii="Times New Roman" w:hAnsi="Times New Roman" w:cs="Times New Roman"/>
          <w:bCs/>
          <w:noProof/>
          <w:sz w:val="24"/>
          <w:szCs w:val="24"/>
        </w:rPr>
        <w:t>[33]</w:t>
      </w:r>
      <w:r w:rsidR="003A0AAD">
        <w:rPr>
          <w:rStyle w:val="FootnoteReference"/>
          <w:rFonts w:ascii="Times New Roman" w:hAnsi="Times New Roman" w:cs="Times New Roman"/>
          <w:sz w:val="24"/>
          <w:szCs w:val="24"/>
        </w:rPr>
        <w:fldChar w:fldCharType="end"/>
      </w:r>
      <w:r w:rsidRPr="008101F4">
        <w:rPr>
          <w:rFonts w:ascii="Times New Roman" w:hAnsi="Times New Roman" w:cs="Times New Roman"/>
          <w:sz w:val="24"/>
          <w:szCs w:val="24"/>
        </w:rPr>
        <w:t xml:space="preserve">, proposed </w:t>
      </w:r>
      <w:r>
        <w:rPr>
          <w:rFonts w:ascii="Times New Roman" w:hAnsi="Times New Roman" w:cs="Times New Roman"/>
          <w:sz w:val="24"/>
          <w:szCs w:val="24"/>
        </w:rPr>
        <w:t>another</w:t>
      </w:r>
      <w:r w:rsidRPr="008101F4">
        <w:rPr>
          <w:rFonts w:ascii="Times New Roman" w:hAnsi="Times New Roman" w:cs="Times New Roman"/>
          <w:sz w:val="24"/>
          <w:szCs w:val="24"/>
        </w:rPr>
        <w:t xml:space="preserve"> texture based feature </w:t>
      </w:r>
      <w:r>
        <w:rPr>
          <w:rFonts w:ascii="Times New Roman" w:hAnsi="Times New Roman" w:cs="Times New Roman"/>
          <w:sz w:val="24"/>
          <w:szCs w:val="24"/>
        </w:rPr>
        <w:t xml:space="preserve">descriptor </w:t>
      </w:r>
      <w:r w:rsidRPr="008101F4">
        <w:rPr>
          <w:rFonts w:ascii="Times New Roman" w:hAnsi="Times New Roman" w:cs="Times New Roman"/>
          <w:sz w:val="24"/>
          <w:szCs w:val="24"/>
        </w:rPr>
        <w:t xml:space="preserve">called LTP. </w:t>
      </w:r>
      <w:r>
        <w:rPr>
          <w:rFonts w:ascii="Times New Roman" w:hAnsi="Times New Roman" w:cs="Times New Roman"/>
          <w:sz w:val="24"/>
          <w:szCs w:val="24"/>
        </w:rPr>
        <w:t xml:space="preserve">In LBP, </w:t>
      </w:r>
      <w:del w:id="28" w:author="User" w:date="2020-07-29T18:10:00Z">
        <w:r w:rsidDel="00510C0B">
          <w:rPr>
            <w:rFonts w:ascii="Times New Roman" w:hAnsi="Times New Roman" w:cs="Times New Roman"/>
            <w:sz w:val="24"/>
            <w:szCs w:val="24"/>
          </w:rPr>
          <w:delText xml:space="preserve">only </w:delText>
        </w:r>
      </w:del>
      <w:r>
        <w:rPr>
          <w:rFonts w:ascii="Times New Roman" w:hAnsi="Times New Roman" w:cs="Times New Roman"/>
          <w:sz w:val="24"/>
          <w:szCs w:val="24"/>
        </w:rPr>
        <w:t xml:space="preserve">the </w:t>
      </w:r>
      <w:ins w:id="29" w:author="User" w:date="2020-07-29T18:10:00Z">
        <w:r w:rsidR="00510C0B">
          <w:rPr>
            <w:rFonts w:ascii="Times New Roman" w:hAnsi="Times New Roman" w:cs="Times New Roman"/>
            <w:sz w:val="24"/>
            <w:szCs w:val="24"/>
          </w:rPr>
          <w:t xml:space="preserve">intensity </w:t>
        </w:r>
      </w:ins>
      <w:r>
        <w:rPr>
          <w:rFonts w:ascii="Times New Roman" w:hAnsi="Times New Roman" w:cs="Times New Roman"/>
          <w:sz w:val="24"/>
          <w:szCs w:val="24"/>
        </w:rPr>
        <w:t>difference</w:t>
      </w:r>
      <w:del w:id="30" w:author="User" w:date="2020-07-29T18:11:00Z">
        <w:r w:rsidR="00510C0B" w:rsidDel="005B6995">
          <w:rPr>
            <w:rFonts w:ascii="Times New Roman" w:hAnsi="Times New Roman" w:cs="Times New Roman"/>
            <w:sz w:val="24"/>
            <w:szCs w:val="24"/>
          </w:rPr>
          <w:delText>s</w:delText>
        </w:r>
      </w:del>
      <w:r>
        <w:rPr>
          <w:rFonts w:ascii="Times New Roman" w:hAnsi="Times New Roman" w:cs="Times New Roman"/>
          <w:sz w:val="24"/>
          <w:szCs w:val="24"/>
        </w:rPr>
        <w:t xml:space="preserve"> </w:t>
      </w:r>
      <w:del w:id="31" w:author="User" w:date="2020-07-29T18:11:00Z">
        <w:r w:rsidDel="00510C0B">
          <w:rPr>
            <w:rFonts w:ascii="Times New Roman" w:hAnsi="Times New Roman" w:cs="Times New Roman"/>
            <w:sz w:val="24"/>
            <w:szCs w:val="24"/>
          </w:rPr>
          <w:delText xml:space="preserve">among </w:delText>
        </w:r>
      </w:del>
      <w:ins w:id="32" w:author="User" w:date="2020-07-29T18:11:00Z">
        <w:r w:rsidR="00510C0B">
          <w:rPr>
            <w:rFonts w:ascii="Times New Roman" w:hAnsi="Times New Roman" w:cs="Times New Roman"/>
            <w:sz w:val="24"/>
            <w:szCs w:val="24"/>
          </w:rPr>
          <w:t>between</w:t>
        </w:r>
        <w:r w:rsidR="00510C0B">
          <w:rPr>
            <w:rFonts w:ascii="Times New Roman" w:hAnsi="Times New Roman" w:cs="Times New Roman"/>
            <w:sz w:val="24"/>
            <w:szCs w:val="24"/>
          </w:rPr>
          <w:t xml:space="preserve"> </w:t>
        </w:r>
      </w:ins>
      <w:del w:id="33" w:author="User" w:date="2020-07-29T18:11:00Z">
        <w:r w:rsidDel="005B6995">
          <w:rPr>
            <w:rFonts w:ascii="Times New Roman" w:hAnsi="Times New Roman" w:cs="Times New Roman"/>
            <w:sz w:val="24"/>
            <w:szCs w:val="24"/>
          </w:rPr>
          <w:delText xml:space="preserve">the </w:delText>
        </w:r>
      </w:del>
      <w:ins w:id="34" w:author="User" w:date="2020-07-29T18:11:00Z">
        <w:r w:rsidR="005B6995">
          <w:rPr>
            <w:rFonts w:ascii="Times New Roman" w:hAnsi="Times New Roman" w:cs="Times New Roman"/>
            <w:sz w:val="24"/>
            <w:szCs w:val="24"/>
          </w:rPr>
          <w:t>each</w:t>
        </w:r>
        <w:r w:rsidR="005B6995">
          <w:rPr>
            <w:rFonts w:ascii="Times New Roman" w:hAnsi="Times New Roman" w:cs="Times New Roman"/>
            <w:sz w:val="24"/>
            <w:szCs w:val="24"/>
          </w:rPr>
          <w:t xml:space="preserve"> </w:t>
        </w:r>
      </w:ins>
      <w:r>
        <w:rPr>
          <w:rFonts w:ascii="Times New Roman" w:hAnsi="Times New Roman" w:cs="Times New Roman"/>
          <w:sz w:val="24"/>
          <w:szCs w:val="24"/>
        </w:rPr>
        <w:t>neighboring pixel</w:t>
      </w:r>
      <w:del w:id="35" w:author="User" w:date="2020-07-29T18:11:00Z">
        <w:r w:rsidDel="005B6995">
          <w:rPr>
            <w:rFonts w:ascii="Times New Roman" w:hAnsi="Times New Roman" w:cs="Times New Roman"/>
            <w:sz w:val="24"/>
            <w:szCs w:val="24"/>
          </w:rPr>
          <w:delText>s</w:delText>
        </w:r>
      </w:del>
      <w:ins w:id="36" w:author="User" w:date="2020-07-29T18:11:00Z">
        <w:r w:rsidR="005B6995">
          <w:rPr>
            <w:rFonts w:ascii="Times New Roman" w:hAnsi="Times New Roman" w:cs="Times New Roman"/>
            <w:sz w:val="24"/>
            <w:szCs w:val="24"/>
          </w:rPr>
          <w:t xml:space="preserve"> and the center pixel</w:t>
        </w:r>
      </w:ins>
      <w:r>
        <w:rPr>
          <w:rFonts w:ascii="Times New Roman" w:hAnsi="Times New Roman" w:cs="Times New Roman"/>
          <w:sz w:val="24"/>
          <w:szCs w:val="24"/>
        </w:rPr>
        <w:t xml:space="preserve"> is considered</w:t>
      </w:r>
      <w:del w:id="37" w:author="User" w:date="2020-07-29T18:16:00Z">
        <w:r w:rsidDel="005B6995">
          <w:rPr>
            <w:rFonts w:ascii="Times New Roman" w:hAnsi="Times New Roman" w:cs="Times New Roman"/>
            <w:sz w:val="24"/>
            <w:szCs w:val="24"/>
          </w:rPr>
          <w:delText>. If the difference among the center and neighboring pixel is</w:delText>
        </w:r>
      </w:del>
      <w:ins w:id="38" w:author="User" w:date="2020-07-29T18:46:00Z">
        <w:r w:rsidR="00745419">
          <w:rPr>
            <w:rFonts w:ascii="Times New Roman" w:hAnsi="Times New Roman" w:cs="Times New Roman"/>
            <w:sz w:val="24"/>
            <w:szCs w:val="24"/>
          </w:rPr>
          <w:t xml:space="preserve"> </w:t>
        </w:r>
      </w:ins>
      <w:ins w:id="39" w:author="User" w:date="2020-07-29T18:16:00Z">
        <w:r w:rsidR="005B6995">
          <w:rPr>
            <w:rFonts w:ascii="Times New Roman" w:hAnsi="Times New Roman" w:cs="Times New Roman"/>
            <w:sz w:val="24"/>
            <w:szCs w:val="24"/>
          </w:rPr>
          <w:t xml:space="preserve">even when this </w:t>
        </w:r>
      </w:ins>
      <w:ins w:id="40" w:author="User" w:date="2020-07-29T18:17:00Z">
        <w:r w:rsidR="005B6995">
          <w:rPr>
            <w:rFonts w:ascii="Times New Roman" w:hAnsi="Times New Roman" w:cs="Times New Roman"/>
            <w:sz w:val="24"/>
            <w:szCs w:val="24"/>
          </w:rPr>
          <w:t>difference</w:t>
        </w:r>
      </w:ins>
      <w:ins w:id="41" w:author="User" w:date="2020-07-29T18:16:00Z">
        <w:r w:rsidR="005B6995">
          <w:rPr>
            <w:rFonts w:ascii="Times New Roman" w:hAnsi="Times New Roman" w:cs="Times New Roman"/>
            <w:sz w:val="24"/>
            <w:szCs w:val="24"/>
          </w:rPr>
          <w:t xml:space="preserve"> is</w:t>
        </w:r>
      </w:ins>
      <w:r>
        <w:rPr>
          <w:rFonts w:ascii="Times New Roman" w:hAnsi="Times New Roman" w:cs="Times New Roman"/>
          <w:sz w:val="24"/>
          <w:szCs w:val="24"/>
        </w:rPr>
        <w:t xml:space="preserve"> </w:t>
      </w:r>
      <w:del w:id="42" w:author="User" w:date="2020-07-29T18:17:00Z">
        <w:r w:rsidDel="005B6995">
          <w:rPr>
            <w:rFonts w:ascii="Times New Roman" w:hAnsi="Times New Roman" w:cs="Times New Roman"/>
            <w:sz w:val="24"/>
            <w:szCs w:val="24"/>
          </w:rPr>
          <w:delText xml:space="preserve">very </w:delText>
        </w:r>
      </w:del>
      <w:ins w:id="43" w:author="User" w:date="2020-07-29T18:17:00Z">
        <w:r w:rsidR="005B6995">
          <w:rPr>
            <w:rFonts w:ascii="Times New Roman" w:hAnsi="Times New Roman" w:cs="Times New Roman"/>
            <w:sz w:val="24"/>
            <w:szCs w:val="24"/>
          </w:rPr>
          <w:t>too</w:t>
        </w:r>
        <w:r w:rsidR="005B6995">
          <w:rPr>
            <w:rFonts w:ascii="Times New Roman" w:hAnsi="Times New Roman" w:cs="Times New Roman"/>
            <w:sz w:val="24"/>
            <w:szCs w:val="24"/>
          </w:rPr>
          <w:t xml:space="preserve"> </w:t>
        </w:r>
      </w:ins>
      <w:r>
        <w:rPr>
          <w:rFonts w:ascii="Times New Roman" w:hAnsi="Times New Roman" w:cs="Times New Roman"/>
          <w:sz w:val="24"/>
          <w:szCs w:val="24"/>
        </w:rPr>
        <w:t>small</w:t>
      </w:r>
      <w:ins w:id="44" w:author="User" w:date="2020-07-29T18:18:00Z">
        <w:r w:rsidR="005B6995">
          <w:rPr>
            <w:rFonts w:ascii="Times New Roman" w:hAnsi="Times New Roman" w:cs="Times New Roman"/>
            <w:sz w:val="24"/>
            <w:szCs w:val="24"/>
          </w:rPr>
          <w:t>.</w:t>
        </w:r>
      </w:ins>
      <w:del w:id="45" w:author="User" w:date="2020-07-29T18:18:00Z">
        <w:r w:rsidDel="005B6995">
          <w:rPr>
            <w:rFonts w:ascii="Times New Roman" w:hAnsi="Times New Roman" w:cs="Times New Roman"/>
            <w:sz w:val="24"/>
            <w:szCs w:val="24"/>
          </w:rPr>
          <w:delText>, then also LBP detects the difference</w:delText>
        </w:r>
      </w:del>
      <w:r>
        <w:rPr>
          <w:rFonts w:ascii="Times New Roman" w:hAnsi="Times New Roman" w:cs="Times New Roman"/>
          <w:sz w:val="24"/>
          <w:szCs w:val="24"/>
        </w:rPr>
        <w:t xml:space="preserve">. This </w:t>
      </w:r>
      <w:del w:id="46" w:author="User" w:date="2020-07-29T18:19:00Z">
        <w:r w:rsidDel="005B6995">
          <w:rPr>
            <w:rFonts w:ascii="Times New Roman" w:hAnsi="Times New Roman" w:cs="Times New Roman"/>
            <w:sz w:val="24"/>
            <w:szCs w:val="24"/>
          </w:rPr>
          <w:delText xml:space="preserve">may not be a correct justification in many </w:delText>
        </w:r>
        <w:r w:rsidR="00046679" w:rsidDel="005B6995">
          <w:rPr>
            <w:rFonts w:ascii="Times New Roman" w:hAnsi="Times New Roman" w:cs="Times New Roman"/>
            <w:sz w:val="24"/>
            <w:szCs w:val="24"/>
          </w:rPr>
          <w:delText>cases</w:delText>
        </w:r>
      </w:del>
      <w:ins w:id="47" w:author="User" w:date="2020-07-29T18:19:00Z">
        <w:r w:rsidR="005B6995">
          <w:rPr>
            <w:rFonts w:ascii="Times New Roman" w:hAnsi="Times New Roman" w:cs="Times New Roman"/>
            <w:sz w:val="24"/>
            <w:szCs w:val="24"/>
          </w:rPr>
          <w:t>make</w:t>
        </w:r>
      </w:ins>
      <w:ins w:id="48" w:author="User" w:date="2020-07-29T18:20:00Z">
        <w:r w:rsidR="005B6995">
          <w:rPr>
            <w:rFonts w:ascii="Times New Roman" w:hAnsi="Times New Roman" w:cs="Times New Roman"/>
            <w:sz w:val="24"/>
            <w:szCs w:val="24"/>
          </w:rPr>
          <w:t>s the</w:t>
        </w:r>
      </w:ins>
      <w:ins w:id="49" w:author="User" w:date="2020-07-29T18:19:00Z">
        <w:r w:rsidR="005B6995">
          <w:rPr>
            <w:rFonts w:ascii="Times New Roman" w:hAnsi="Times New Roman" w:cs="Times New Roman"/>
            <w:sz w:val="24"/>
            <w:szCs w:val="24"/>
          </w:rPr>
          <w:t xml:space="preserve"> LBP feature very sensitive to minor intensity change</w:t>
        </w:r>
      </w:ins>
      <w:ins w:id="50" w:author="User" w:date="2020-07-29T18:20:00Z">
        <w:r w:rsidR="005B6995">
          <w:rPr>
            <w:rFonts w:ascii="Times New Roman" w:hAnsi="Times New Roman" w:cs="Times New Roman"/>
            <w:sz w:val="24"/>
            <w:szCs w:val="24"/>
          </w:rPr>
          <w:t>s</w:t>
        </w:r>
      </w:ins>
      <w:ins w:id="51" w:author="User" w:date="2020-07-29T18:23:00Z">
        <w:r w:rsidR="00685220">
          <w:rPr>
            <w:rFonts w:ascii="Times New Roman" w:hAnsi="Times New Roman" w:cs="Times New Roman"/>
            <w:sz w:val="24"/>
            <w:szCs w:val="24"/>
          </w:rPr>
          <w:t xml:space="preserve"> and thereby</w:t>
        </w:r>
      </w:ins>
      <w:ins w:id="52" w:author="User" w:date="2020-07-29T18:24:00Z">
        <w:r w:rsidR="00685220">
          <w:rPr>
            <w:rFonts w:ascii="Times New Roman" w:hAnsi="Times New Roman" w:cs="Times New Roman"/>
            <w:sz w:val="24"/>
            <w:szCs w:val="24"/>
          </w:rPr>
          <w:t xml:space="preserve"> sensitive to </w:t>
        </w:r>
      </w:ins>
      <w:del w:id="53" w:author="User" w:date="2020-07-29T18:25:00Z">
        <w:r w:rsidRPr="00046679" w:rsidDel="00685220">
          <w:rPr>
            <w:rFonts w:ascii="Times New Roman" w:hAnsi="Times New Roman" w:cs="Times New Roman"/>
            <w:sz w:val="24"/>
            <w:szCs w:val="24"/>
          </w:rPr>
          <w:delText>.</w:delText>
        </w:r>
        <w:r w:rsidDel="00685220">
          <w:rPr>
            <w:rFonts w:ascii="Times New Roman" w:hAnsi="Times New Roman" w:cs="Times New Roman"/>
            <w:sz w:val="24"/>
            <w:szCs w:val="24"/>
          </w:rPr>
          <w:delText xml:space="preserve"> </w:delText>
        </w:r>
      </w:del>
      <w:ins w:id="54" w:author="User" w:date="2020-07-29T18:25:00Z">
        <w:r w:rsidR="00685220">
          <w:rPr>
            <w:rFonts w:ascii="Times New Roman" w:hAnsi="Times New Roman" w:cs="Times New Roman"/>
            <w:sz w:val="24"/>
            <w:szCs w:val="24"/>
          </w:rPr>
          <w:t xml:space="preserve">noise. </w:t>
        </w:r>
      </w:ins>
      <w:r>
        <w:rPr>
          <w:rFonts w:ascii="Times New Roman" w:hAnsi="Times New Roman" w:cs="Times New Roman"/>
          <w:sz w:val="24"/>
          <w:szCs w:val="24"/>
        </w:rPr>
        <w:t>On the other hand, LTP decides a threshold to detect the inequality. Only if the change is greater than the threshold, it captures the variation. In this regard, LTP is much invariant to noise</w:t>
      </w:r>
      <w:del w:id="55" w:author="User" w:date="2020-07-29T18:24:00Z">
        <w:r w:rsidDel="00685220">
          <w:rPr>
            <w:rFonts w:ascii="Times New Roman" w:hAnsi="Times New Roman" w:cs="Times New Roman"/>
            <w:sz w:val="24"/>
            <w:szCs w:val="24"/>
          </w:rPr>
          <w:delText>, alike LBP and its variations</w:delText>
        </w:r>
      </w:del>
      <w:r>
        <w:rPr>
          <w:rFonts w:ascii="Times New Roman" w:hAnsi="Times New Roman" w:cs="Times New Roman"/>
          <w:sz w:val="24"/>
          <w:szCs w:val="24"/>
        </w:rPr>
        <w:t xml:space="preserve">. LTP is a three-valued code whereas, LBP is a two-valued. So, LTP is more informative. </w:t>
      </w:r>
      <w:r w:rsidR="00E40FC8">
        <w:rPr>
          <w:rFonts w:ascii="Times New Roman" w:hAnsi="Times New Roman" w:cs="Times New Roman"/>
          <w:sz w:val="24"/>
          <w:szCs w:val="24"/>
        </w:rPr>
        <w:t xml:space="preserve">In case of any binary patterns, we mainly target to get the difference between the center pixel and the surrounding pixels to attain the edge information. In this regard, the cases where center pixel is greater and less than the surrounding pixel, both are informative. In case of LBP, we can only obtain the information where center pixel is greater than the surrounding pixel. Whereas, in case of LTP we can acquire both </w:t>
      </w:r>
      <w:ins w:id="56" w:author="User" w:date="2020-07-29T18:44:00Z">
        <w:r w:rsidR="00745419">
          <w:rPr>
            <w:rFonts w:ascii="Times New Roman" w:hAnsi="Times New Roman" w:cs="Times New Roman"/>
            <w:sz w:val="24"/>
            <w:szCs w:val="24"/>
          </w:rPr>
          <w:t xml:space="preserve">of </w:t>
        </w:r>
      </w:ins>
      <w:r w:rsidR="00E40FC8">
        <w:rPr>
          <w:rFonts w:ascii="Times New Roman" w:hAnsi="Times New Roman" w:cs="Times New Roman"/>
          <w:sz w:val="24"/>
          <w:szCs w:val="24"/>
        </w:rPr>
        <w:t>the</w:t>
      </w:r>
      <w:ins w:id="57" w:author="User" w:date="2020-07-29T18:44:00Z">
        <w:r w:rsidR="00745419">
          <w:rPr>
            <w:rFonts w:ascii="Times New Roman" w:hAnsi="Times New Roman" w:cs="Times New Roman"/>
            <w:sz w:val="24"/>
            <w:szCs w:val="24"/>
          </w:rPr>
          <w:t>se</w:t>
        </w:r>
      </w:ins>
      <w:r w:rsidR="00E40FC8">
        <w:rPr>
          <w:rFonts w:ascii="Times New Roman" w:hAnsi="Times New Roman" w:cs="Times New Roman"/>
          <w:sz w:val="24"/>
          <w:szCs w:val="24"/>
        </w:rPr>
        <w:t xml:space="preserve"> information. </w:t>
      </w:r>
      <w:del w:id="58" w:author="User" w:date="2020-07-29T18:44:00Z">
        <w:r w:rsidDel="00745419">
          <w:rPr>
            <w:rFonts w:ascii="Times New Roman" w:hAnsi="Times New Roman" w:cs="Times New Roman"/>
            <w:sz w:val="24"/>
            <w:szCs w:val="24"/>
          </w:rPr>
          <w:delText>Due to this</w:delText>
        </w:r>
      </w:del>
      <w:ins w:id="59" w:author="User" w:date="2020-07-29T18:44:00Z">
        <w:r w:rsidR="00745419">
          <w:rPr>
            <w:rFonts w:ascii="Times New Roman" w:hAnsi="Times New Roman" w:cs="Times New Roman"/>
            <w:sz w:val="24"/>
            <w:szCs w:val="24"/>
          </w:rPr>
          <w:t>Therefore</w:t>
        </w:r>
      </w:ins>
      <w:r>
        <w:rPr>
          <w:rFonts w:ascii="Times New Roman" w:hAnsi="Times New Roman" w:cs="Times New Roman"/>
          <w:sz w:val="24"/>
          <w:szCs w:val="24"/>
        </w:rPr>
        <w:t>, LTP becomes more informative and less sensitive towards noise. LTP method is explained below.</w:t>
      </w:r>
    </w:p>
    <w:p w14:paraId="1053557E" w14:textId="14BC5D42" w:rsidR="00CA6088" w:rsidRDefault="00CA6088" w:rsidP="006D3A2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calculate </w:t>
      </w:r>
      <w:r w:rsidRPr="00C800CE">
        <w:rPr>
          <w:rFonts w:ascii="Times New Roman" w:hAnsi="Times New Roman" w:cs="Times New Roman"/>
          <w:sz w:val="24"/>
          <w:szCs w:val="24"/>
        </w:rPr>
        <w:t xml:space="preserve">LTP </w:t>
      </w:r>
      <w:r>
        <w:rPr>
          <w:rFonts w:ascii="Times New Roman" w:hAnsi="Times New Roman" w:cs="Times New Roman"/>
          <w:sz w:val="24"/>
          <w:szCs w:val="24"/>
        </w:rPr>
        <w:t xml:space="preserve">as explained in </w:t>
      </w:r>
      <w:r w:rsidR="003A0AAD">
        <w:rPr>
          <w:rStyle w:val="FootnoteReference"/>
          <w:rFonts w:ascii="Times New Roman" w:hAnsi="Times New Roman" w:cs="Times New Roman"/>
          <w:sz w:val="24"/>
          <w:szCs w:val="24"/>
        </w:rPr>
        <w:fldChar w:fldCharType="begin" w:fldLock="1"/>
      </w:r>
      <w:r w:rsidR="0091036D">
        <w:rPr>
          <w:rFonts w:ascii="Times New Roman" w:hAnsi="Times New Roman" w:cs="Times New Roman"/>
          <w:sz w:val="24"/>
          <w:szCs w:val="24"/>
        </w:rPr>
        <w:instrText>ADDIN CSL_CITATION {"citationItems":[{"id":"ITEM-1","itemData":{"DOI":"10.1109/TIP.2010.2042645","ISSN":"10577149","abstract":"Making recognition more reliable under uncontrolled lighting conditions is one of the most important challenges for practical face recognition systems. We tackle this by combining the strengths of robust illumination normalization, local texture-based face representations, distance transform based matching, kernel-based feature extraction and multiple feature fusion. Specifically, we make three main contributions: 1) We present a simple and efficient preprocessing chain that eliminates most of the effects of changing illumination while still preserving the essential appearance details that are needed for recognition; 2) We introduce local ternary patterns (LTP), a generalization of the local binary pattern (LBP) local texture descriptor that is more discriminant and less sensitive to noise in uniform regions, and we show that replacing comparisons based on local spatial histograms with a distance transform based similarity metric further improves the performance of LBP/LTP based face recognition; and 3) We further improve robustness by adding Kernel principal component analysis (PCA) feature extraction and incorporating rich local appearance cues from two complementary sourcesGabor wavelets and LBPshowing that the combination is considerably more accurate than either feature set alone. The resulting method provides state-of-the-art performance on three data sets that are widely used for testing recognition under difficult illumination conditions: Extended Yale-B, CAS-PEAL-R1, and Face Recognition Grand Challenge version 2 experiment 4 (FRGC-204). For example, on the challenging FRGC-204 data set it halves the error rate relative to previously published methods, achieving a face verification rate of 88.1% at 0.1% false accept rate. Further experiments show that our preprocessing method outperforms several existing preprocessors for a range of feature sets, data sets and lighting conditions. © 2010 IEEE.","author":[{"dropping-particle":"","family":"Tan","given":"Xiaoyang","non-dropping-particle":"","parse-names":false,"suffix":""},{"dropping-particle":"","family":"Triggs","given":"Bill","non-dropping-particle":"","parse-names":false,"suffix":""}],"container-title":"IEEE Transactions on Image Processing","id":"ITEM-1","issue":"6","issued":{"date-parts":[["2010","6"]]},"page":"1635-1650","title":"Enhanced local texture feature sets for face recognition under difficult lighting conditions","type":"article-journal","volume":"19"},"uris":["http://www.mendeley.com/documents/?uuid=99976505-5531-4aac-807e-f5b1a16526ce","http://www.mendeley.com/documents/?uuid=ceee4273-09a5-3943-a3fd-65d7be3d28b3"]}],"mendeley":{"formattedCitation":"[33]","plainTextFormattedCitation":"[33]","previouslyFormattedCitation":"[33]"},"properties":{"noteIndex":0},"schema":"https://github.com/citation-style-language/schema/raw/master/csl-citation.json"}</w:instrText>
      </w:r>
      <w:r w:rsidR="003A0AAD">
        <w:rPr>
          <w:rStyle w:val="FootnoteReference"/>
          <w:rFonts w:ascii="Times New Roman" w:hAnsi="Times New Roman" w:cs="Times New Roman"/>
          <w:sz w:val="24"/>
          <w:szCs w:val="24"/>
        </w:rPr>
        <w:fldChar w:fldCharType="separate"/>
      </w:r>
      <w:r w:rsidR="0091036D" w:rsidRPr="0091036D">
        <w:rPr>
          <w:rFonts w:ascii="Times New Roman" w:hAnsi="Times New Roman" w:cs="Times New Roman"/>
          <w:noProof/>
          <w:sz w:val="24"/>
          <w:szCs w:val="24"/>
        </w:rPr>
        <w:t>[33]</w:t>
      </w:r>
      <w:r w:rsidR="003A0AAD">
        <w:rPr>
          <w:rStyle w:val="FootnoteReference"/>
          <w:rFonts w:ascii="Times New Roman" w:hAnsi="Times New Roman" w:cs="Times New Roman"/>
          <w:sz w:val="24"/>
          <w:szCs w:val="24"/>
        </w:rPr>
        <w:fldChar w:fldCharType="end"/>
      </w:r>
      <w:r w:rsidRPr="00C800CE">
        <w:rPr>
          <w:rFonts w:ascii="Times New Roman" w:hAnsi="Times New Roman" w:cs="Times New Roman"/>
          <w:sz w:val="24"/>
          <w:szCs w:val="24"/>
        </w:rPr>
        <w:t xml:space="preserve">, </w:t>
      </w:r>
      <w:r w:rsidR="006B02A0" w:rsidRPr="0095182B">
        <w:rPr>
          <w:rFonts w:ascii="Times New Roman" w:hAnsi="Times New Roman" w:cs="Times New Roman"/>
          <w:sz w:val="24"/>
          <w:szCs w:val="24"/>
          <w:highlight w:val="yellow"/>
        </w:rPr>
        <w:t xml:space="preserve">without loss of generality we maintain a threshold value </w:t>
      </w:r>
      <m:oMath>
        <m:r>
          <w:rPr>
            <w:rFonts w:ascii="Cambria Math" w:hAnsi="Cambria Math" w:cs="Times New Roman"/>
            <w:sz w:val="24"/>
            <w:szCs w:val="24"/>
            <w:highlight w:val="yellow"/>
          </w:rPr>
          <m:t>th</m:t>
        </m:r>
      </m:oMath>
      <w:r w:rsidR="006B02A0" w:rsidRPr="0095182B">
        <w:rPr>
          <w:rFonts w:ascii="Times New Roman" w:hAnsi="Times New Roman" w:cs="Times New Roman"/>
          <w:sz w:val="24"/>
          <w:szCs w:val="24"/>
          <w:highlight w:val="yellow"/>
        </w:rPr>
        <w:t xml:space="preserve"> and thereafter</w:t>
      </w:r>
      <w:r w:rsidR="006B02A0" w:rsidRPr="006B02A0">
        <w:rPr>
          <w:rFonts w:ascii="Times New Roman" w:hAnsi="Times New Roman" w:cs="Times New Roman"/>
          <w:color w:val="00B050"/>
          <w:sz w:val="24"/>
          <w:szCs w:val="24"/>
        </w:rPr>
        <w:t xml:space="preserve"> </w:t>
      </w:r>
      <w:r w:rsidRPr="00C800CE">
        <w:rPr>
          <w:rFonts w:ascii="Times New Roman" w:hAnsi="Times New Roman" w:cs="Times New Roman"/>
          <w:sz w:val="24"/>
          <w:szCs w:val="24"/>
        </w:rPr>
        <w:t xml:space="preserve">we consider the pixel values in </w:t>
      </w:r>
      <w:r>
        <w:rPr>
          <w:rFonts w:ascii="Times New Roman" w:hAnsi="Times New Roman" w:cs="Times New Roman"/>
          <w:sz w:val="24"/>
          <w:szCs w:val="24"/>
        </w:rPr>
        <w:t xml:space="preserve">the </w:t>
      </w:r>
      <w:r w:rsidRPr="00C800CE">
        <w:rPr>
          <w:rFonts w:ascii="Times New Roman" w:hAnsi="Times New Roman" w:cs="Times New Roman"/>
          <w:sz w:val="24"/>
          <w:szCs w:val="24"/>
        </w:rPr>
        <w:t xml:space="preserve">range of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c</m:t>
            </m:r>
          </m:sub>
        </m:sSub>
        <m:r>
          <w:rPr>
            <w:rFonts w:ascii="Cambria Math" w:hAnsi="Cambria Math" w:cs="Times New Roman"/>
            <w:sz w:val="24"/>
            <w:szCs w:val="24"/>
          </w:rPr>
          <m:t xml:space="preserve">-th, </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c</m:t>
            </m:r>
          </m:sub>
        </m:sSub>
        <m:r>
          <w:rPr>
            <w:rFonts w:ascii="Cambria Math" w:hAnsi="Cambria Math" w:cs="Times New Roman"/>
            <w:sz w:val="24"/>
            <w:szCs w:val="24"/>
          </w:rPr>
          <m:t xml:space="preserve">+th) </m:t>
        </m:r>
      </m:oMath>
      <w:r w:rsidRPr="00C800CE">
        <w:rPr>
          <w:rFonts w:ascii="Times New Roman" w:hAnsi="Times New Roman" w:cs="Times New Roman"/>
          <w:sz w:val="24"/>
          <w:szCs w:val="24"/>
        </w:rPr>
        <w:t xml:space="preserve">to be 0 and the ones greater than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c</m:t>
            </m:r>
          </m:sub>
        </m:sSub>
        <m:r>
          <w:rPr>
            <w:rFonts w:ascii="Cambria Math" w:hAnsi="Cambria Math" w:cs="Times New Roman"/>
            <w:sz w:val="24"/>
            <w:szCs w:val="24"/>
          </w:rPr>
          <m:t>+th</m:t>
        </m:r>
      </m:oMath>
      <w:r>
        <w:rPr>
          <w:rFonts w:ascii="Times New Roman" w:eastAsiaTheme="minorEastAsia" w:hAnsi="Times New Roman" w:cs="Times New Roman"/>
          <w:sz w:val="24"/>
          <w:szCs w:val="24"/>
        </w:rPr>
        <w:t xml:space="preserve"> </w:t>
      </w:r>
      <w:r w:rsidRPr="00C800CE">
        <w:rPr>
          <w:rFonts w:ascii="Times New Roman" w:hAnsi="Times New Roman" w:cs="Times New Roman"/>
          <w:sz w:val="24"/>
          <w:szCs w:val="24"/>
        </w:rPr>
        <w:t xml:space="preserve">as 1 and ones less than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c</m:t>
            </m:r>
          </m:sub>
        </m:sSub>
        <m:r>
          <w:rPr>
            <w:rFonts w:ascii="Cambria Math" w:hAnsi="Cambria Math" w:cs="Times New Roman"/>
            <w:sz w:val="24"/>
            <w:szCs w:val="24"/>
          </w:rPr>
          <m:t>-th</m:t>
        </m:r>
      </m:oMath>
      <w:r w:rsidRPr="00C800CE">
        <w:rPr>
          <w:rFonts w:ascii="Times New Roman" w:eastAsiaTheme="minorEastAsia" w:hAnsi="Times New Roman" w:cs="Times New Roman"/>
          <w:sz w:val="24"/>
          <w:szCs w:val="24"/>
        </w:rPr>
        <w:t xml:space="preserve"> </w:t>
      </w:r>
      <w:r w:rsidRPr="00C800CE">
        <w:rPr>
          <w:rFonts w:ascii="Times New Roman" w:hAnsi="Times New Roman" w:cs="Times New Roman"/>
          <w:sz w:val="24"/>
          <w:szCs w:val="24"/>
        </w:rPr>
        <w:t>as -1. So we use 3 values (i.e. -1, 0, 1) to encode the texture information in LTP</w:t>
      </w:r>
      <w:r>
        <w:rPr>
          <w:rFonts w:ascii="Times New Roman" w:hAnsi="Times New Roman" w:cs="Times New Roman"/>
          <w:sz w:val="24"/>
          <w:szCs w:val="24"/>
        </w:rPr>
        <w:t xml:space="preserve"> as explained in equation 7</w:t>
      </w:r>
      <w:r w:rsidRPr="00C800CE">
        <w:rPr>
          <w:rFonts w:ascii="Times New Roman" w:hAnsi="Times New Roman" w:cs="Times New Roman"/>
          <w:sz w:val="24"/>
          <w:szCs w:val="24"/>
        </w:rPr>
        <w:t>.</w:t>
      </w:r>
    </w:p>
    <w:p w14:paraId="680389A7" w14:textId="77777777" w:rsidR="00CA6088" w:rsidRPr="007044FF" w:rsidRDefault="00651D31" w:rsidP="006D3A26">
      <w:pPr>
        <w:spacing w:line="360" w:lineRule="auto"/>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feature</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0</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c</m:t>
                      </m:r>
                    </m:sub>
                  </m:sSub>
                  <m:r>
                    <w:rPr>
                      <w:rFonts w:ascii="Cambria Math" w:hAnsi="Cambria Math" w:cs="Times New Roman"/>
                      <w:sz w:val="24"/>
                      <w:szCs w:val="24"/>
                    </w:rPr>
                    <m:t>, th</m:t>
                  </m:r>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c</m:t>
                      </m:r>
                    </m:sub>
                  </m:sSub>
                  <m:r>
                    <w:rPr>
                      <w:rFonts w:ascii="Cambria Math" w:hAnsi="Cambria Math" w:cs="Times New Roman"/>
                      <w:sz w:val="24"/>
                      <w:szCs w:val="24"/>
                    </w:rPr>
                    <m:t>, th</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7</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c</m:t>
                      </m:r>
                    </m:sub>
                  </m:sSub>
                  <m:r>
                    <w:rPr>
                      <w:rFonts w:ascii="Cambria Math" w:hAnsi="Cambria Math" w:cs="Times New Roman"/>
                      <w:sz w:val="24"/>
                      <w:szCs w:val="24"/>
                    </w:rPr>
                    <m:t>, th</m:t>
                  </m:r>
                </m:e>
              </m:d>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6</m:t>
              </m:r>
            </m:e>
          </m:d>
        </m:oMath>
      </m:oMathPara>
    </w:p>
    <w:p w14:paraId="6AC4C56D" w14:textId="77777777" w:rsidR="00CA6088" w:rsidRPr="007044FF" w:rsidRDefault="00651D31" w:rsidP="006D3A26">
      <w:pPr>
        <w:spacing w:line="360" w:lineRule="auto"/>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d>
            <m:dPr>
              <m:ctrlPr>
                <w:rPr>
                  <w:rFonts w:ascii="Cambria Math" w:hAnsi="Cambria Math" w:cs="Times New Roman"/>
                  <w:i/>
                  <w:sz w:val="24"/>
                  <w:szCs w:val="24"/>
                </w:rPr>
              </m:ctrlPr>
            </m:dPr>
            <m:e>
              <m:r>
                <w:rPr>
                  <w:rFonts w:ascii="Cambria Math" w:hAnsi="Cambria Math" w:cs="Times New Roman"/>
                  <w:sz w:val="24"/>
                  <w:szCs w:val="24"/>
                </w:rPr>
                <m:t>X, Y, th</m:t>
              </m:r>
            </m:e>
          </m:d>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+1, if X ≥Y+th</m:t>
                  </m:r>
                </m:e>
                <m:e>
                  <m:r>
                    <w:rPr>
                      <w:rFonts w:ascii="Cambria Math" w:hAnsi="Cambria Math" w:cs="Times New Roman"/>
                      <w:sz w:val="24"/>
                      <w:szCs w:val="24"/>
                    </w:rPr>
                    <m:t xml:space="preserve">0, if </m:t>
                  </m:r>
                  <m:d>
                    <m:dPr>
                      <m:begChr m:val="|"/>
                      <m:endChr m:val="|"/>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&lt;th</m:t>
                  </m:r>
                </m:e>
                <m:e>
                  <m:r>
                    <w:rPr>
                      <w:rFonts w:ascii="Cambria Math" w:hAnsi="Cambria Math" w:cs="Times New Roman"/>
                      <w:sz w:val="24"/>
                      <w:szCs w:val="24"/>
                    </w:rPr>
                    <m:t>-1, if X ≤Y-th</m:t>
                  </m:r>
                </m:e>
              </m:eqAr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7</m:t>
              </m:r>
            </m:e>
          </m:d>
        </m:oMath>
      </m:oMathPara>
    </w:p>
    <w:p w14:paraId="19D6C6CF" w14:textId="42AF9AB1" w:rsidR="00CA6088" w:rsidRPr="009F0893" w:rsidRDefault="00651D31" w:rsidP="006D3A26">
      <w:pPr>
        <w:spacing w:line="360" w:lineRule="auto"/>
        <w:jc w:val="both"/>
        <w:rPr>
          <w:rFonts w:ascii="Times New Roman" w:hAnsi="Times New Roman" w:cs="Times New Roman"/>
          <w:sz w:val="24"/>
          <w:szCs w:val="24"/>
          <w:highlight w:val="yellow"/>
        </w:rPr>
      </w:pPr>
      <m:oMath>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T</m:t>
            </m:r>
          </m:e>
          <m:sub>
            <m:r>
              <w:rPr>
                <w:rFonts w:ascii="Cambria Math" w:hAnsi="Cambria Math" w:cs="Times New Roman"/>
                <w:sz w:val="24"/>
                <w:szCs w:val="24"/>
                <w:highlight w:val="yellow"/>
              </w:rPr>
              <m:t>Feature</m:t>
            </m:r>
          </m:sub>
        </m:sSub>
        <m:r>
          <w:rPr>
            <w:rFonts w:ascii="Cambria Math" w:hAnsi="Cambria Math" w:cs="Times New Roman"/>
            <w:sz w:val="24"/>
            <w:szCs w:val="24"/>
            <w:highlight w:val="yellow"/>
          </w:rPr>
          <m:t xml:space="preserve">  </m:t>
        </m:r>
      </m:oMath>
      <w:r w:rsidR="00CA6088" w:rsidRPr="009F0893">
        <w:rPr>
          <w:rFonts w:ascii="Times New Roman" w:hAnsi="Times New Roman" w:cs="Times New Roman"/>
          <w:sz w:val="24"/>
          <w:szCs w:val="24"/>
          <w:highlight w:val="yellow"/>
        </w:rPr>
        <w:t>can be used to generate two binary patterns</w:t>
      </w:r>
      <w:r w:rsidR="00D73455" w:rsidRPr="009F0893">
        <w:rPr>
          <w:rFonts w:ascii="Times New Roman" w:hAnsi="Times New Roman" w:cs="Times New Roman"/>
          <w:sz w:val="24"/>
          <w:szCs w:val="24"/>
          <w:highlight w:val="yellow"/>
        </w:rPr>
        <w:t xml:space="preserve"> </w:t>
      </w:r>
      <m:oMath>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B</m:t>
            </m:r>
          </m:e>
          <m:sub>
            <m:r>
              <w:rPr>
                <w:rFonts w:ascii="Cambria Math" w:hAnsi="Cambria Math" w:cs="Times New Roman"/>
                <w:sz w:val="24"/>
                <w:szCs w:val="24"/>
                <w:highlight w:val="yellow"/>
              </w:rPr>
              <m:t>1</m:t>
            </m:r>
          </m:sub>
        </m:sSub>
      </m:oMath>
      <w:r w:rsidR="00D73455" w:rsidRPr="009F0893">
        <w:rPr>
          <w:rFonts w:ascii="Times New Roman" w:eastAsiaTheme="minorEastAsia" w:hAnsi="Times New Roman" w:cs="Times New Roman"/>
          <w:sz w:val="24"/>
          <w:szCs w:val="24"/>
          <w:highlight w:val="yellow"/>
        </w:rPr>
        <w:t xml:space="preserve"> and </w:t>
      </w:r>
      <m:oMath>
        <m:sSub>
          <m:sSubPr>
            <m:ctrlPr>
              <w:rPr>
                <w:rFonts w:ascii="Cambria Math" w:eastAsiaTheme="minorEastAsia" w:hAnsi="Cambria Math" w:cs="Times New Roman"/>
                <w:i/>
                <w:sz w:val="24"/>
                <w:szCs w:val="24"/>
                <w:highlight w:val="yellow"/>
              </w:rPr>
            </m:ctrlPr>
          </m:sSubPr>
          <m:e>
            <m:r>
              <w:rPr>
                <w:rFonts w:ascii="Cambria Math" w:eastAsiaTheme="minorEastAsia" w:hAnsi="Cambria Math" w:cs="Times New Roman"/>
                <w:sz w:val="24"/>
                <w:szCs w:val="24"/>
                <w:highlight w:val="yellow"/>
              </w:rPr>
              <m:t>B</m:t>
            </m:r>
          </m:e>
          <m:sub>
            <m:r>
              <w:rPr>
                <w:rFonts w:ascii="Cambria Math" w:eastAsiaTheme="minorEastAsia" w:hAnsi="Cambria Math" w:cs="Times New Roman"/>
                <w:sz w:val="24"/>
                <w:szCs w:val="24"/>
                <w:highlight w:val="yellow"/>
              </w:rPr>
              <m:t>2</m:t>
            </m:r>
          </m:sub>
        </m:sSub>
        <m:r>
          <w:rPr>
            <w:rFonts w:ascii="Cambria Math" w:eastAsiaTheme="minorEastAsia" w:hAnsi="Cambria Math" w:cs="Times New Roman"/>
            <w:sz w:val="24"/>
            <w:szCs w:val="24"/>
            <w:highlight w:val="yellow"/>
          </w:rPr>
          <m:t xml:space="preserve"> </m:t>
        </m:r>
      </m:oMath>
      <w:r w:rsidR="00CA6088" w:rsidRPr="009F0893">
        <w:rPr>
          <w:rFonts w:ascii="Times New Roman" w:hAnsi="Times New Roman" w:cs="Times New Roman"/>
          <w:sz w:val="24"/>
          <w:szCs w:val="24"/>
          <w:highlight w:val="yellow"/>
        </w:rPr>
        <w:t xml:space="preserve">, </w:t>
      </w:r>
      <w:r w:rsidR="00D87B3C" w:rsidRPr="009F0893">
        <w:rPr>
          <w:rFonts w:ascii="Times New Roman" w:hAnsi="Times New Roman" w:cs="Times New Roman"/>
          <w:sz w:val="24"/>
          <w:szCs w:val="24"/>
          <w:highlight w:val="yellow"/>
        </w:rPr>
        <w:t xml:space="preserve">with the help of </w:t>
      </w:r>
      <w:r w:rsidR="00CA6088" w:rsidRPr="009F0893">
        <w:rPr>
          <w:rFonts w:ascii="Times New Roman" w:hAnsi="Times New Roman" w:cs="Times New Roman"/>
          <w:sz w:val="24"/>
          <w:szCs w:val="24"/>
          <w:highlight w:val="yellow"/>
        </w:rPr>
        <w:t xml:space="preserve">  equations </w:t>
      </w:r>
      <w:r w:rsidR="00915BDF">
        <w:rPr>
          <w:rFonts w:ascii="Times New Roman" w:hAnsi="Times New Roman" w:cs="Times New Roman"/>
          <w:sz w:val="24"/>
          <w:szCs w:val="24"/>
          <w:highlight w:val="yellow"/>
        </w:rPr>
        <w:t xml:space="preserve">8 and 9. Equation 10 and 11 are used to change the individual bits of the two obtained pattern. </w:t>
      </w:r>
    </w:p>
    <w:p w14:paraId="07E66890" w14:textId="51418813" w:rsidR="00D87B3C" w:rsidRPr="009F0893" w:rsidRDefault="00D87B3C" w:rsidP="006D3A26">
      <w:pPr>
        <w:spacing w:line="360" w:lineRule="auto"/>
        <w:jc w:val="both"/>
        <w:rPr>
          <w:rFonts w:ascii="Times New Roman" w:eastAsiaTheme="minorEastAsia" w:hAnsi="Times New Roman" w:cs="Times New Roman"/>
          <w:sz w:val="24"/>
          <w:szCs w:val="24"/>
        </w:rPr>
      </w:pPr>
      <w:r w:rsidRPr="009F0893">
        <w:rPr>
          <w:rFonts w:ascii="Times New Roman" w:eastAsiaTheme="minorEastAsia" w:hAnsi="Times New Roman" w:cs="Times New Roman"/>
          <w:sz w:val="24"/>
          <w:szCs w:val="24"/>
          <w:highlight w:val="yellow"/>
        </w:rPr>
        <w:t>Here we apply</w:t>
      </w:r>
      <w:r w:rsidR="00693053" w:rsidRPr="009F0893">
        <w:rPr>
          <w:rFonts w:ascii="Times New Roman" w:eastAsiaTheme="minorEastAsia" w:hAnsi="Times New Roman" w:cs="Times New Roman"/>
          <w:sz w:val="24"/>
          <w:szCs w:val="24"/>
          <w:highlight w:val="yellow"/>
        </w:rPr>
        <w:t xml:space="preserve"> </w:t>
      </w:r>
      <w:r w:rsidRPr="009F0893">
        <w:rPr>
          <w:rFonts w:ascii="Times New Roman" w:eastAsiaTheme="minorEastAsia" w:hAnsi="Times New Roman" w:cs="Times New Roman"/>
          <w:sz w:val="24"/>
          <w:szCs w:val="24"/>
          <w:highlight w:val="yellow"/>
        </w:rPr>
        <w:t>function</w:t>
      </w:r>
      <w:r w:rsidR="00693053" w:rsidRPr="009F0893">
        <w:rPr>
          <w:rFonts w:ascii="Times New Roman" w:eastAsiaTheme="minorEastAsia" w:hAnsi="Times New Roman" w:cs="Times New Roman"/>
          <w:sz w:val="24"/>
          <w:szCs w:val="24"/>
          <w:highlight w:val="yellow"/>
        </w:rPr>
        <w:t>s</w:t>
      </w:r>
      <w:r w:rsidRPr="009F0893">
        <w:rPr>
          <w:rFonts w:ascii="Times New Roman" w:eastAsiaTheme="minorEastAsia" w:hAnsi="Times New Roman" w:cs="Times New Roman"/>
          <w:sz w:val="24"/>
          <w:szCs w:val="24"/>
          <w:highlight w:val="yellow"/>
        </w:rPr>
        <w:t xml:space="preserve"> </w:t>
      </w:r>
      <m:oMath>
        <m:sSub>
          <m:sSubPr>
            <m:ctrlPr>
              <w:rPr>
                <w:rFonts w:ascii="Cambria Math" w:eastAsiaTheme="minorEastAsia" w:hAnsi="Cambria Math" w:cs="Times New Roman"/>
                <w:i/>
                <w:sz w:val="24"/>
                <w:szCs w:val="24"/>
                <w:highlight w:val="yellow"/>
              </w:rPr>
            </m:ctrlPr>
          </m:sSubPr>
          <m:e>
            <m:r>
              <w:rPr>
                <w:rFonts w:ascii="Cambria Math" w:eastAsiaTheme="minorEastAsia" w:hAnsi="Cambria Math" w:cs="Times New Roman"/>
                <w:sz w:val="24"/>
                <w:szCs w:val="24"/>
                <w:highlight w:val="yellow"/>
              </w:rPr>
              <m:t>f</m:t>
            </m:r>
          </m:e>
          <m:sub>
            <m:r>
              <w:rPr>
                <w:rFonts w:ascii="Cambria Math" w:eastAsiaTheme="minorEastAsia" w:hAnsi="Cambria Math" w:cs="Times New Roman"/>
                <w:sz w:val="24"/>
                <w:szCs w:val="24"/>
                <w:highlight w:val="yellow"/>
              </w:rPr>
              <m:t>3</m:t>
            </m:r>
          </m:sub>
        </m:sSub>
      </m:oMath>
      <w:r w:rsidRPr="009F0893">
        <w:rPr>
          <w:rFonts w:ascii="Times New Roman" w:eastAsiaTheme="minorEastAsia" w:hAnsi="Times New Roman" w:cs="Times New Roman"/>
          <w:sz w:val="24"/>
          <w:szCs w:val="24"/>
          <w:highlight w:val="yellow"/>
        </w:rPr>
        <w:t xml:space="preserve"> and </w:t>
      </w:r>
      <m:oMath>
        <m:sSub>
          <m:sSubPr>
            <m:ctrlPr>
              <w:rPr>
                <w:rFonts w:ascii="Cambria Math" w:eastAsiaTheme="minorEastAsia" w:hAnsi="Cambria Math" w:cs="Times New Roman"/>
                <w:i/>
                <w:sz w:val="24"/>
                <w:szCs w:val="24"/>
                <w:highlight w:val="yellow"/>
              </w:rPr>
            </m:ctrlPr>
          </m:sSubPr>
          <m:e>
            <m:r>
              <w:rPr>
                <w:rFonts w:ascii="Cambria Math" w:eastAsiaTheme="minorEastAsia" w:hAnsi="Cambria Math" w:cs="Times New Roman"/>
                <w:sz w:val="24"/>
                <w:szCs w:val="24"/>
                <w:highlight w:val="yellow"/>
              </w:rPr>
              <m:t>f</m:t>
            </m:r>
          </m:e>
          <m:sub>
            <m:r>
              <w:rPr>
                <w:rFonts w:ascii="Cambria Math" w:eastAsiaTheme="minorEastAsia" w:hAnsi="Cambria Math" w:cs="Times New Roman"/>
                <w:sz w:val="24"/>
                <w:szCs w:val="24"/>
                <w:highlight w:val="yellow"/>
              </w:rPr>
              <m:t>4</m:t>
            </m:r>
          </m:sub>
        </m:sSub>
      </m:oMath>
      <w:r w:rsidRPr="009F0893">
        <w:rPr>
          <w:rFonts w:ascii="Times New Roman" w:eastAsiaTheme="minorEastAsia" w:hAnsi="Times New Roman" w:cs="Times New Roman"/>
          <w:sz w:val="24"/>
          <w:szCs w:val="24"/>
          <w:highlight w:val="yellow"/>
        </w:rPr>
        <w:t xml:space="preserve"> on individual bits from </w:t>
      </w:r>
      <m:oMath>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T</m:t>
            </m:r>
          </m:e>
          <m:sub>
            <m:r>
              <w:rPr>
                <w:rFonts w:ascii="Cambria Math" w:hAnsi="Cambria Math" w:cs="Times New Roman"/>
                <w:sz w:val="24"/>
                <w:szCs w:val="24"/>
                <w:highlight w:val="yellow"/>
              </w:rPr>
              <m:t>Feature</m:t>
            </m:r>
          </m:sub>
        </m:sSub>
      </m:oMath>
    </w:p>
    <w:p w14:paraId="5F95AF5D" w14:textId="77777777" w:rsidR="00CA6088" w:rsidRPr="007044FF" w:rsidRDefault="00651D31" w:rsidP="006D3A26">
      <w:pPr>
        <w:spacing w:line="360" w:lineRule="auto"/>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3</m:t>
              </m:r>
            </m:sub>
          </m:sSub>
          <m:d>
            <m:dPr>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feature</m:t>
                  </m:r>
                </m:sub>
              </m:sSub>
              <m:d>
                <m:dPr>
                  <m:ctrlPr>
                    <w:rPr>
                      <w:rFonts w:ascii="Cambria Math" w:hAnsi="Cambria Math" w:cs="Times New Roman"/>
                      <w:i/>
                      <w:sz w:val="24"/>
                      <w:szCs w:val="24"/>
                    </w:rPr>
                  </m:ctrlPr>
                </m:dPr>
                <m:e>
                  <m:r>
                    <w:rPr>
                      <w:rFonts w:ascii="Cambria Math" w:hAnsi="Cambria Math" w:cs="Times New Roman"/>
                      <w:sz w:val="24"/>
                      <w:szCs w:val="24"/>
                    </w:rPr>
                    <m:t>i</m:t>
                  </m:r>
                </m:e>
              </m:d>
            </m:e>
          </m:d>
          <m:r>
            <w:rPr>
              <w:rFonts w:ascii="Cambria Math" w:hAnsi="Cambria Math" w:cs="Times New Roman"/>
              <w:sz w:val="24"/>
              <w:szCs w:val="24"/>
            </w:rPr>
            <m:t xml:space="preserve"> 0≤i≤7)}………(8)</m:t>
          </m:r>
        </m:oMath>
      </m:oMathPara>
    </w:p>
    <w:p w14:paraId="0C757D85" w14:textId="7291BC58" w:rsidR="00CA6088" w:rsidRPr="00D87B3C" w:rsidRDefault="00651D31" w:rsidP="006D3A26">
      <w:pPr>
        <w:spacing w:line="360" w:lineRule="auto"/>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4</m:t>
              </m:r>
            </m:sub>
          </m:sSub>
          <m:d>
            <m:dPr>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feature</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m:t>
                  </m:r>
                </m:e>
              </m:d>
            </m:e>
          </m:d>
          <m:r>
            <w:rPr>
              <w:rFonts w:ascii="Cambria Math" w:eastAsiaTheme="minorEastAsia" w:hAnsi="Cambria Math" w:cs="Times New Roman"/>
              <w:sz w:val="24"/>
              <w:szCs w:val="24"/>
            </w:rPr>
            <m:t>0≤i≤7)}………(9)</m:t>
          </m:r>
        </m:oMath>
      </m:oMathPara>
    </w:p>
    <w:p w14:paraId="125D1F07" w14:textId="77777777" w:rsidR="00CA6088" w:rsidRPr="007044FF" w:rsidRDefault="00651D31" w:rsidP="006D3A26">
      <w:pPr>
        <w:spacing w:line="360" w:lineRule="auto"/>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3</m:t>
              </m:r>
            </m:sub>
          </m:sSub>
          <m:d>
            <m:dPr>
              <m:ctrlPr>
                <w:rPr>
                  <w:rFonts w:ascii="Cambria Math" w:hAnsi="Cambria Math" w:cs="Times New Roman"/>
                  <w:i/>
                  <w:sz w:val="24"/>
                  <w:szCs w:val="24"/>
                </w:rPr>
              </m:ctrlPr>
            </m:dPr>
            <m:e>
              <m:r>
                <w:rPr>
                  <w:rFonts w:ascii="Cambria Math" w:hAnsi="Cambria Math" w:cs="Times New Roman"/>
                  <w:sz w:val="24"/>
                  <w:szCs w:val="24"/>
                </w:rPr>
                <m:t>i</m:t>
              </m:r>
            </m:e>
          </m:d>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1, if i=1</m:t>
                  </m:r>
                </m:e>
                <m:e>
                  <m:r>
                    <w:rPr>
                      <w:rFonts w:ascii="Cambria Math" w:hAnsi="Cambria Math" w:cs="Times New Roman"/>
                      <w:sz w:val="24"/>
                      <w:szCs w:val="24"/>
                    </w:rPr>
                    <m:t>0, if i ≠1</m:t>
                  </m:r>
                </m:e>
              </m:eqAr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10</m:t>
              </m:r>
            </m:e>
          </m:d>
        </m:oMath>
      </m:oMathPara>
    </w:p>
    <w:p w14:paraId="197BFC81" w14:textId="77777777" w:rsidR="00CA6088" w:rsidRPr="007044FF" w:rsidRDefault="00651D31" w:rsidP="006D3A26">
      <w:pPr>
        <w:spacing w:line="360" w:lineRule="auto"/>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4</m:t>
              </m:r>
            </m:sub>
          </m:sSub>
          <m:d>
            <m:dPr>
              <m:ctrlPr>
                <w:rPr>
                  <w:rFonts w:ascii="Cambria Math" w:hAnsi="Cambria Math" w:cs="Times New Roman"/>
                  <w:i/>
                  <w:sz w:val="24"/>
                  <w:szCs w:val="24"/>
                </w:rPr>
              </m:ctrlPr>
            </m:dPr>
            <m:e>
              <m:r>
                <w:rPr>
                  <w:rFonts w:ascii="Cambria Math" w:hAnsi="Cambria Math" w:cs="Times New Roman"/>
                  <w:sz w:val="24"/>
                  <w:szCs w:val="24"/>
                </w:rPr>
                <m:t>i</m:t>
              </m:r>
            </m:e>
          </m:d>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1, if i= -1</m:t>
                  </m:r>
                </m:e>
                <m:e>
                  <m:r>
                    <w:rPr>
                      <w:rFonts w:ascii="Cambria Math" w:hAnsi="Cambria Math" w:cs="Times New Roman"/>
                      <w:sz w:val="24"/>
                      <w:szCs w:val="24"/>
                    </w:rPr>
                    <m:t>0, if i ≠ -1</m:t>
                  </m:r>
                </m:e>
              </m:eqAr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11</m:t>
              </m:r>
            </m:e>
          </m:d>
        </m:oMath>
      </m:oMathPara>
    </w:p>
    <w:p w14:paraId="449293BD" w14:textId="7720934A" w:rsidR="00CA6088" w:rsidRDefault="00A918D5" w:rsidP="006D3A2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4</w:t>
      </w:r>
      <w:r w:rsidR="00ED13E4">
        <w:rPr>
          <w:rFonts w:ascii="Times New Roman" w:eastAsiaTheme="minorEastAsia" w:hAnsi="Times New Roman" w:cs="Times New Roman"/>
          <w:sz w:val="24"/>
          <w:szCs w:val="24"/>
        </w:rPr>
        <w:t xml:space="preserve">.1.2.1. </w:t>
      </w:r>
      <w:r w:rsidR="00CA6088">
        <w:rPr>
          <w:rFonts w:ascii="Times New Roman" w:eastAsiaTheme="minorEastAsia" w:hAnsi="Times New Roman" w:cs="Times New Roman"/>
          <w:sz w:val="24"/>
          <w:szCs w:val="24"/>
        </w:rPr>
        <w:t>Uniform LTP (ULTP):</w:t>
      </w:r>
    </w:p>
    <w:p w14:paraId="463AA050" w14:textId="77777777" w:rsidR="00CA6088" w:rsidRPr="008D282F" w:rsidRDefault="00CA6088" w:rsidP="006D3A26">
      <w:pPr>
        <w:spacing w:line="360" w:lineRule="auto"/>
        <w:jc w:val="both"/>
        <w:rPr>
          <w:rFonts w:ascii="Times New Roman" w:hAnsi="Times New Roman" w:cs="Times New Roman"/>
          <w:sz w:val="24"/>
          <w:szCs w:val="24"/>
        </w:rPr>
      </w:pPr>
      <w:r w:rsidRPr="00C800CE">
        <w:rPr>
          <w:rFonts w:ascii="Times New Roman" w:hAnsi="Times New Roman" w:cs="Times New Roman"/>
          <w:sz w:val="24"/>
          <w:szCs w:val="24"/>
        </w:rPr>
        <w:t xml:space="preserve">We have incorporated uniform variant to the two binary patterns. </w:t>
      </w:r>
      <w:r w:rsidR="00ED13E4">
        <w:rPr>
          <w:rFonts w:ascii="Times New Roman" w:hAnsi="Times New Roman" w:cs="Times New Roman"/>
          <w:sz w:val="24"/>
          <w:szCs w:val="24"/>
        </w:rPr>
        <w:t>Section 3.1.1.2</w:t>
      </w:r>
      <w:r w:rsidRPr="00C800CE">
        <w:rPr>
          <w:rFonts w:ascii="Times New Roman" w:hAnsi="Times New Roman" w:cs="Times New Roman"/>
          <w:sz w:val="24"/>
          <w:szCs w:val="24"/>
        </w:rPr>
        <w:t xml:space="preserve"> explains </w:t>
      </w:r>
      <w:r>
        <w:rPr>
          <w:rFonts w:ascii="Times New Roman" w:hAnsi="Times New Roman" w:cs="Times New Roman"/>
          <w:sz w:val="24"/>
          <w:szCs w:val="24"/>
        </w:rPr>
        <w:t>u</w:t>
      </w:r>
      <w:r w:rsidRPr="00C800CE">
        <w:rPr>
          <w:rFonts w:ascii="Times New Roman" w:hAnsi="Times New Roman" w:cs="Times New Roman"/>
          <w:sz w:val="24"/>
          <w:szCs w:val="24"/>
        </w:rPr>
        <w:t>niform pattern.</w:t>
      </w:r>
    </w:p>
    <w:p w14:paraId="5224F10E" w14:textId="442D5397" w:rsidR="00CA6088" w:rsidRDefault="00A918D5" w:rsidP="006D3A2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4</w:t>
      </w:r>
      <w:r w:rsidR="00ED13E4">
        <w:rPr>
          <w:rFonts w:ascii="Times New Roman" w:eastAsiaTheme="minorEastAsia" w:hAnsi="Times New Roman" w:cs="Times New Roman"/>
          <w:sz w:val="24"/>
          <w:szCs w:val="24"/>
        </w:rPr>
        <w:t xml:space="preserve">.1.2.2. </w:t>
      </w:r>
      <w:r w:rsidR="00CA6088">
        <w:rPr>
          <w:rFonts w:ascii="Times New Roman" w:eastAsiaTheme="minorEastAsia" w:hAnsi="Times New Roman" w:cs="Times New Roman"/>
          <w:sz w:val="24"/>
          <w:szCs w:val="24"/>
        </w:rPr>
        <w:t>Rotation Invariant LTP (RILTP):</w:t>
      </w:r>
    </w:p>
    <w:p w14:paraId="6E4097AD" w14:textId="77777777" w:rsidR="00977CAE" w:rsidRPr="007F6A66" w:rsidRDefault="00CA6088" w:rsidP="006D3A2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In this section, we have proposed a modification of LTP, which is capable of capturing information about the data better than LBP (or its variants) and basic LTP. In case of rotation invariant, the </w:t>
      </w:r>
      <w:r w:rsidRPr="00ED13E4">
        <w:rPr>
          <w:rFonts w:ascii="Times New Roman" w:eastAsiaTheme="minorEastAsia" w:hAnsi="Times New Roman" w:cs="Times New Roman"/>
          <w:sz w:val="24"/>
          <w:szCs w:val="24"/>
        </w:rPr>
        <w:t xml:space="preserve">feature dimension becomes reduced. As a result, the redundant information get ignored and the important ones are kept. In case of rotation invariant, the string is rotated bitwise and the string with minimum decimal value is considered. So, the edge and the corner information are better acknowledged. After receiving the two binary strings from LTP, the rotation invariant property is applied on the strings following the similar fashion as explained in </w:t>
      </w:r>
      <w:r w:rsidR="00ED13E4" w:rsidRPr="00ED13E4">
        <w:rPr>
          <w:rFonts w:ascii="Times New Roman" w:eastAsiaTheme="minorEastAsia" w:hAnsi="Times New Roman" w:cs="Times New Roman"/>
          <w:sz w:val="24"/>
          <w:szCs w:val="24"/>
        </w:rPr>
        <w:t>section 3.1.1.2</w:t>
      </w:r>
      <w:r w:rsidRPr="00ED13E4">
        <w:rPr>
          <w:rFonts w:ascii="Times New Roman" w:eastAsiaTheme="minorEastAsia" w:hAnsi="Times New Roman" w:cs="Times New Roman"/>
          <w:sz w:val="24"/>
          <w:szCs w:val="24"/>
        </w:rPr>
        <w:t>. Then we take the histogram of the equivalent decimal value.</w:t>
      </w:r>
      <w:r>
        <w:rPr>
          <w:rFonts w:ascii="Times New Roman" w:eastAsiaTheme="minorEastAsia" w:hAnsi="Times New Roman" w:cs="Times New Roman"/>
          <w:sz w:val="24"/>
          <w:szCs w:val="24"/>
        </w:rPr>
        <w:t xml:space="preserve"> </w:t>
      </w:r>
    </w:p>
    <w:p w14:paraId="3F07AFC6" w14:textId="586114D4" w:rsidR="001A4670" w:rsidRDefault="001A4670" w:rsidP="006D3A2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An example for each feature descriptor methods are</w:t>
      </w:r>
      <w:r w:rsidR="004E4731">
        <w:rPr>
          <w:rFonts w:ascii="Times New Roman" w:eastAsiaTheme="minorEastAsia" w:hAnsi="Times New Roman" w:cs="Times New Roman"/>
          <w:sz w:val="24"/>
          <w:szCs w:val="24"/>
        </w:rPr>
        <w:t xml:space="preserve"> given in </w:t>
      </w:r>
      <w:r w:rsidR="00693053">
        <w:rPr>
          <w:rFonts w:ascii="Times New Roman" w:eastAsiaTheme="minorEastAsia" w:hAnsi="Times New Roman" w:cs="Times New Roman"/>
          <w:sz w:val="24"/>
          <w:szCs w:val="24"/>
        </w:rPr>
        <w:t>F</w:t>
      </w:r>
      <w:r w:rsidR="004E4731">
        <w:rPr>
          <w:rFonts w:ascii="Times New Roman" w:eastAsiaTheme="minorEastAsia" w:hAnsi="Times New Roman" w:cs="Times New Roman"/>
          <w:sz w:val="24"/>
          <w:szCs w:val="24"/>
        </w:rPr>
        <w:t>igure 2</w:t>
      </w:r>
      <w:r>
        <w:rPr>
          <w:rFonts w:ascii="Times New Roman" w:eastAsiaTheme="minorEastAsia" w:hAnsi="Times New Roman" w:cs="Times New Roman"/>
          <w:sz w:val="24"/>
          <w:szCs w:val="24"/>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337"/>
        <w:gridCol w:w="2338"/>
        <w:gridCol w:w="2338"/>
      </w:tblGrid>
      <w:tr w:rsidR="001A4670" w14:paraId="1983F5BA" w14:textId="77777777" w:rsidTr="00CF2CB1">
        <w:trPr>
          <w:jc w:val="center"/>
        </w:trPr>
        <w:tc>
          <w:tcPr>
            <w:tcW w:w="2337" w:type="dxa"/>
          </w:tcPr>
          <w:p w14:paraId="24EF165F" w14:textId="77777777" w:rsidR="001A4670" w:rsidRDefault="001A4670" w:rsidP="00A5127F">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val="en-IN" w:eastAsia="en-IN" w:bidi="bn-IN"/>
              </w:rPr>
              <w:lastRenderedPageBreak/>
              <w:drawing>
                <wp:inline distT="0" distB="0" distL="0" distR="0" wp14:anchorId="3456596B" wp14:editId="6FB13BFA">
                  <wp:extent cx="1325880" cy="1325880"/>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b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25880" cy="1325880"/>
                          </a:xfrm>
                          <a:prstGeom prst="rect">
                            <a:avLst/>
                          </a:prstGeom>
                        </pic:spPr>
                      </pic:pic>
                    </a:graphicData>
                  </a:graphic>
                </wp:inline>
              </w:drawing>
            </w:r>
          </w:p>
        </w:tc>
        <w:tc>
          <w:tcPr>
            <w:tcW w:w="2337" w:type="dxa"/>
          </w:tcPr>
          <w:p w14:paraId="033A1361" w14:textId="77777777" w:rsidR="001A4670" w:rsidRDefault="001A4670" w:rsidP="00A5127F">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val="en-IN" w:eastAsia="en-IN" w:bidi="bn-IN"/>
              </w:rPr>
              <w:drawing>
                <wp:inline distT="0" distB="0" distL="0" distR="0" wp14:anchorId="7D56EB6A" wp14:editId="0A923C9E">
                  <wp:extent cx="1325880" cy="132588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b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25880" cy="1325880"/>
                          </a:xfrm>
                          <a:prstGeom prst="rect">
                            <a:avLst/>
                          </a:prstGeom>
                        </pic:spPr>
                      </pic:pic>
                    </a:graphicData>
                  </a:graphic>
                </wp:inline>
              </w:drawing>
            </w:r>
          </w:p>
        </w:tc>
        <w:tc>
          <w:tcPr>
            <w:tcW w:w="2338" w:type="dxa"/>
          </w:tcPr>
          <w:p w14:paraId="6606340C" w14:textId="77777777" w:rsidR="001A4670" w:rsidRDefault="001A4670" w:rsidP="00A5127F">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val="en-IN" w:eastAsia="en-IN" w:bidi="bn-IN"/>
              </w:rPr>
              <w:drawing>
                <wp:inline distT="0" distB="0" distL="0" distR="0" wp14:anchorId="272C3DA9" wp14:editId="67464213">
                  <wp:extent cx="1325880" cy="1325880"/>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b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25880" cy="1325880"/>
                          </a:xfrm>
                          <a:prstGeom prst="rect">
                            <a:avLst/>
                          </a:prstGeom>
                        </pic:spPr>
                      </pic:pic>
                    </a:graphicData>
                  </a:graphic>
                </wp:inline>
              </w:drawing>
            </w:r>
          </w:p>
        </w:tc>
        <w:tc>
          <w:tcPr>
            <w:tcW w:w="2338" w:type="dxa"/>
          </w:tcPr>
          <w:p w14:paraId="170798F7" w14:textId="77777777" w:rsidR="001A4670" w:rsidRDefault="001A4670" w:rsidP="00A5127F">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val="en-IN" w:eastAsia="en-IN" w:bidi="bn-IN"/>
              </w:rPr>
              <w:drawing>
                <wp:inline distT="0" distB="0" distL="0" distR="0" wp14:anchorId="0D61D043" wp14:editId="7C7F4964">
                  <wp:extent cx="1325880" cy="1325880"/>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b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25880" cy="1325880"/>
                          </a:xfrm>
                          <a:prstGeom prst="rect">
                            <a:avLst/>
                          </a:prstGeom>
                        </pic:spPr>
                      </pic:pic>
                    </a:graphicData>
                  </a:graphic>
                </wp:inline>
              </w:drawing>
            </w:r>
          </w:p>
        </w:tc>
      </w:tr>
      <w:tr w:rsidR="001A4670" w14:paraId="05F211EF" w14:textId="77777777" w:rsidTr="00CF2CB1">
        <w:trPr>
          <w:trHeight w:val="233"/>
          <w:jc w:val="center"/>
        </w:trPr>
        <w:tc>
          <w:tcPr>
            <w:tcW w:w="2337" w:type="dxa"/>
          </w:tcPr>
          <w:p w14:paraId="7676AAAC" w14:textId="77777777" w:rsidR="001A4670" w:rsidRDefault="001A4670" w:rsidP="00A5127F">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(a)</w:t>
            </w:r>
          </w:p>
        </w:tc>
        <w:tc>
          <w:tcPr>
            <w:tcW w:w="2337" w:type="dxa"/>
          </w:tcPr>
          <w:p w14:paraId="417E7AFA" w14:textId="77777777" w:rsidR="001A4670" w:rsidRDefault="001A4670" w:rsidP="00A5127F">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(b)</w:t>
            </w:r>
          </w:p>
        </w:tc>
        <w:tc>
          <w:tcPr>
            <w:tcW w:w="2338" w:type="dxa"/>
          </w:tcPr>
          <w:p w14:paraId="2C409147" w14:textId="77777777" w:rsidR="001A4670" w:rsidRDefault="001A4670" w:rsidP="00A5127F">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(c)</w:t>
            </w:r>
          </w:p>
        </w:tc>
        <w:tc>
          <w:tcPr>
            <w:tcW w:w="2338" w:type="dxa"/>
          </w:tcPr>
          <w:p w14:paraId="44121D12" w14:textId="77777777" w:rsidR="001A4670" w:rsidRDefault="001A4670" w:rsidP="00A5127F">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(d)</w:t>
            </w:r>
          </w:p>
        </w:tc>
      </w:tr>
      <w:tr w:rsidR="001A4670" w14:paraId="4CBAF61C" w14:textId="77777777" w:rsidTr="00CF2CB1">
        <w:trPr>
          <w:jc w:val="center"/>
        </w:trPr>
        <w:tc>
          <w:tcPr>
            <w:tcW w:w="2337" w:type="dxa"/>
          </w:tcPr>
          <w:p w14:paraId="32A6C1DC" w14:textId="77777777" w:rsidR="001A4670" w:rsidRDefault="001A4670" w:rsidP="00A5127F">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val="en-IN" w:eastAsia="en-IN" w:bidi="bn-IN"/>
              </w:rPr>
              <w:drawing>
                <wp:inline distT="0" distB="0" distL="0" distR="0" wp14:anchorId="3A2F843B" wp14:editId="4BF08B7F">
                  <wp:extent cx="1325880" cy="1325880"/>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b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25880" cy="1325880"/>
                          </a:xfrm>
                          <a:prstGeom prst="rect">
                            <a:avLst/>
                          </a:prstGeom>
                        </pic:spPr>
                      </pic:pic>
                    </a:graphicData>
                  </a:graphic>
                </wp:inline>
              </w:drawing>
            </w:r>
          </w:p>
        </w:tc>
        <w:tc>
          <w:tcPr>
            <w:tcW w:w="2337" w:type="dxa"/>
          </w:tcPr>
          <w:p w14:paraId="4267EC10" w14:textId="77777777" w:rsidR="001A4670" w:rsidRDefault="001A4670" w:rsidP="00A5127F">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val="en-IN" w:eastAsia="en-IN" w:bidi="bn-IN"/>
              </w:rPr>
              <w:drawing>
                <wp:inline distT="0" distB="0" distL="0" distR="0" wp14:anchorId="66246C96" wp14:editId="1E66B473">
                  <wp:extent cx="1325880" cy="1325880"/>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b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25880" cy="1325880"/>
                          </a:xfrm>
                          <a:prstGeom prst="rect">
                            <a:avLst/>
                          </a:prstGeom>
                        </pic:spPr>
                      </pic:pic>
                    </a:graphicData>
                  </a:graphic>
                </wp:inline>
              </w:drawing>
            </w:r>
          </w:p>
        </w:tc>
        <w:tc>
          <w:tcPr>
            <w:tcW w:w="2338" w:type="dxa"/>
          </w:tcPr>
          <w:p w14:paraId="27D8052B" w14:textId="77777777" w:rsidR="001A4670" w:rsidRDefault="001A4670" w:rsidP="00A5127F">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val="en-IN" w:eastAsia="en-IN" w:bidi="bn-IN"/>
              </w:rPr>
              <w:drawing>
                <wp:inline distT="0" distB="0" distL="0" distR="0" wp14:anchorId="65256037" wp14:editId="65E8FFE9">
                  <wp:extent cx="1325880" cy="1325880"/>
                  <wp:effectExtent l="0" t="0" r="762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b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25880" cy="1325880"/>
                          </a:xfrm>
                          <a:prstGeom prst="rect">
                            <a:avLst/>
                          </a:prstGeom>
                        </pic:spPr>
                      </pic:pic>
                    </a:graphicData>
                  </a:graphic>
                </wp:inline>
              </w:drawing>
            </w:r>
          </w:p>
        </w:tc>
        <w:tc>
          <w:tcPr>
            <w:tcW w:w="2338" w:type="dxa"/>
          </w:tcPr>
          <w:p w14:paraId="254B16EB" w14:textId="77777777" w:rsidR="001A4670" w:rsidRDefault="001A4670" w:rsidP="00A5127F">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val="en-IN" w:eastAsia="en-IN" w:bidi="bn-IN"/>
              </w:rPr>
              <w:drawing>
                <wp:inline distT="0" distB="0" distL="0" distR="0" wp14:anchorId="36AE76FF" wp14:editId="5E17D6F2">
                  <wp:extent cx="1325880" cy="1325880"/>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b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25880" cy="1325880"/>
                          </a:xfrm>
                          <a:prstGeom prst="rect">
                            <a:avLst/>
                          </a:prstGeom>
                        </pic:spPr>
                      </pic:pic>
                    </a:graphicData>
                  </a:graphic>
                </wp:inline>
              </w:drawing>
            </w:r>
          </w:p>
        </w:tc>
      </w:tr>
      <w:tr w:rsidR="001A4670" w14:paraId="14972458" w14:textId="77777777" w:rsidTr="00CF2CB1">
        <w:trPr>
          <w:jc w:val="center"/>
        </w:trPr>
        <w:tc>
          <w:tcPr>
            <w:tcW w:w="2337" w:type="dxa"/>
          </w:tcPr>
          <w:p w14:paraId="3B80679D" w14:textId="77777777" w:rsidR="001A4670" w:rsidRDefault="001A4670" w:rsidP="00A5127F">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(e)</w:t>
            </w:r>
          </w:p>
        </w:tc>
        <w:tc>
          <w:tcPr>
            <w:tcW w:w="2337" w:type="dxa"/>
          </w:tcPr>
          <w:p w14:paraId="4813CAE6" w14:textId="77777777" w:rsidR="001A4670" w:rsidRDefault="001A4670" w:rsidP="00A5127F">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(f)</w:t>
            </w:r>
          </w:p>
        </w:tc>
        <w:tc>
          <w:tcPr>
            <w:tcW w:w="2338" w:type="dxa"/>
          </w:tcPr>
          <w:p w14:paraId="3A5BC3BB" w14:textId="77777777" w:rsidR="001A4670" w:rsidRDefault="001A4670" w:rsidP="00A5127F">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(g)</w:t>
            </w:r>
          </w:p>
        </w:tc>
        <w:tc>
          <w:tcPr>
            <w:tcW w:w="2338" w:type="dxa"/>
          </w:tcPr>
          <w:p w14:paraId="6D709F2B" w14:textId="77777777" w:rsidR="001A4670" w:rsidRDefault="001A4670" w:rsidP="00A5127F">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(h)</w:t>
            </w:r>
          </w:p>
        </w:tc>
      </w:tr>
    </w:tbl>
    <w:p w14:paraId="0559F0DB" w14:textId="77777777" w:rsidR="001A4670" w:rsidRDefault="004E4731" w:rsidP="006D3A2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Figure 2</w:t>
      </w:r>
      <w:r w:rsidR="001A4670">
        <w:rPr>
          <w:rFonts w:ascii="Times New Roman" w:eastAsiaTheme="minorEastAsia" w:hAnsi="Times New Roman" w:cs="Times New Roman"/>
          <w:sz w:val="24"/>
          <w:szCs w:val="24"/>
        </w:rPr>
        <w:t xml:space="preserve">: Pictorial representation of the edge and corner information after applying various methods. (a) Input color image (b) Corresponding gray scale image (c) LBP (d) ULBP (e) RILBP (f) LTP (g) ULTP (h) RILTP. </w:t>
      </w:r>
    </w:p>
    <w:p w14:paraId="6679AD77" w14:textId="4B29C3E3" w:rsidR="00722D8F" w:rsidRDefault="00722D8F" w:rsidP="006D3A2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As we can observe from the </w:t>
      </w:r>
      <w:r w:rsidR="00693053">
        <w:rPr>
          <w:rFonts w:ascii="Times New Roman" w:eastAsiaTheme="minorEastAsia" w:hAnsi="Times New Roman" w:cs="Times New Roman"/>
          <w:sz w:val="24"/>
          <w:szCs w:val="24"/>
        </w:rPr>
        <w:t>F</w:t>
      </w:r>
      <w:r>
        <w:rPr>
          <w:rFonts w:ascii="Times New Roman" w:eastAsiaTheme="minorEastAsia" w:hAnsi="Times New Roman" w:cs="Times New Roman"/>
          <w:sz w:val="24"/>
          <w:szCs w:val="24"/>
        </w:rPr>
        <w:t xml:space="preserve">igure 2 that RILTP provides better edge information. In other methods such as LBP and its variation, the edge information are not preserved properly. Besides, LTP is also more invariant towards noise which is also evident from </w:t>
      </w:r>
      <w:r w:rsidR="00693053">
        <w:rPr>
          <w:rFonts w:ascii="Times New Roman" w:eastAsiaTheme="minorEastAsia" w:hAnsi="Times New Roman" w:cs="Times New Roman"/>
          <w:sz w:val="24"/>
          <w:szCs w:val="24"/>
        </w:rPr>
        <w:t>F</w:t>
      </w:r>
      <w:r>
        <w:rPr>
          <w:rFonts w:ascii="Times New Roman" w:eastAsiaTheme="minorEastAsia" w:hAnsi="Times New Roman" w:cs="Times New Roman"/>
          <w:sz w:val="24"/>
          <w:szCs w:val="24"/>
        </w:rPr>
        <w:t>igure 2(h). An example of calculating the RILTP feature is shown</w:t>
      </w:r>
      <w:r w:rsidR="00693053">
        <w:rPr>
          <w:rFonts w:ascii="Times New Roman" w:eastAsiaTheme="minorEastAsia" w:hAnsi="Times New Roman" w:cs="Times New Roman"/>
          <w:sz w:val="24"/>
          <w:szCs w:val="24"/>
        </w:rPr>
        <w:t xml:space="preserve"> below</w:t>
      </w:r>
      <w:r>
        <w:rPr>
          <w:rFonts w:ascii="Times New Roman" w:eastAsiaTheme="minorEastAsia" w:hAnsi="Times New Roman" w:cs="Times New Roman"/>
          <w:sz w:val="24"/>
          <w:szCs w:val="24"/>
        </w:rPr>
        <w:t>.</w:t>
      </w:r>
    </w:p>
    <w:p w14:paraId="65009900" w14:textId="77777777" w:rsidR="00722D8F" w:rsidRDefault="00722D8F" w:rsidP="006D3A2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Suppose the intensity of center pixel and its surrounding eight pixels are as follows:</w:t>
      </w:r>
    </w:p>
    <w:tbl>
      <w:tblPr>
        <w:tblStyle w:val="TableGrid"/>
        <w:tblW w:w="0" w:type="auto"/>
        <w:jc w:val="center"/>
        <w:tblLook w:val="04A0" w:firstRow="1" w:lastRow="0" w:firstColumn="1" w:lastColumn="0" w:noHBand="0" w:noVBand="1"/>
      </w:tblPr>
      <w:tblGrid>
        <w:gridCol w:w="576"/>
        <w:gridCol w:w="576"/>
        <w:gridCol w:w="456"/>
      </w:tblGrid>
      <w:tr w:rsidR="00722D8F" w14:paraId="61C0C4C9" w14:textId="77777777" w:rsidTr="00722D8F">
        <w:trPr>
          <w:jc w:val="center"/>
        </w:trPr>
        <w:tc>
          <w:tcPr>
            <w:tcW w:w="535" w:type="dxa"/>
          </w:tcPr>
          <w:p w14:paraId="62FA8EFB" w14:textId="77777777" w:rsidR="00722D8F" w:rsidRDefault="00722D8F" w:rsidP="006D3A2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116</w:t>
            </w:r>
          </w:p>
        </w:tc>
        <w:tc>
          <w:tcPr>
            <w:tcW w:w="540" w:type="dxa"/>
          </w:tcPr>
          <w:p w14:paraId="414C284C" w14:textId="77777777" w:rsidR="00722D8F" w:rsidRDefault="00722D8F" w:rsidP="006D3A2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122</w:t>
            </w:r>
          </w:p>
        </w:tc>
        <w:tc>
          <w:tcPr>
            <w:tcW w:w="450" w:type="dxa"/>
          </w:tcPr>
          <w:p w14:paraId="21B2C1C7" w14:textId="77777777" w:rsidR="00722D8F" w:rsidRDefault="00722D8F" w:rsidP="006D3A2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74</w:t>
            </w:r>
          </w:p>
        </w:tc>
      </w:tr>
      <w:tr w:rsidR="00722D8F" w14:paraId="6474660D" w14:textId="77777777" w:rsidTr="00722D8F">
        <w:trPr>
          <w:jc w:val="center"/>
        </w:trPr>
        <w:tc>
          <w:tcPr>
            <w:tcW w:w="535" w:type="dxa"/>
          </w:tcPr>
          <w:p w14:paraId="3B4A3686" w14:textId="77777777" w:rsidR="00722D8F" w:rsidRDefault="004E2849" w:rsidP="006D3A2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98</w:t>
            </w:r>
          </w:p>
        </w:tc>
        <w:tc>
          <w:tcPr>
            <w:tcW w:w="540" w:type="dxa"/>
          </w:tcPr>
          <w:p w14:paraId="291A94EA" w14:textId="77777777" w:rsidR="00722D8F" w:rsidRDefault="00722D8F" w:rsidP="006D3A2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95</w:t>
            </w:r>
          </w:p>
        </w:tc>
        <w:tc>
          <w:tcPr>
            <w:tcW w:w="450" w:type="dxa"/>
          </w:tcPr>
          <w:p w14:paraId="7BCF8D80" w14:textId="77777777" w:rsidR="00722D8F" w:rsidRDefault="00722D8F" w:rsidP="006D3A2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23</w:t>
            </w:r>
          </w:p>
        </w:tc>
      </w:tr>
      <w:tr w:rsidR="00722D8F" w14:paraId="1B1032BD" w14:textId="77777777" w:rsidTr="00722D8F">
        <w:trPr>
          <w:jc w:val="center"/>
        </w:trPr>
        <w:tc>
          <w:tcPr>
            <w:tcW w:w="535" w:type="dxa"/>
          </w:tcPr>
          <w:p w14:paraId="607BF8FB" w14:textId="77777777" w:rsidR="00722D8F" w:rsidRDefault="004E2849" w:rsidP="006D3A2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145</w:t>
            </w:r>
          </w:p>
        </w:tc>
        <w:tc>
          <w:tcPr>
            <w:tcW w:w="540" w:type="dxa"/>
          </w:tcPr>
          <w:p w14:paraId="0F0BA37B" w14:textId="77777777" w:rsidR="00722D8F" w:rsidRDefault="00722D8F" w:rsidP="006D3A2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205</w:t>
            </w:r>
          </w:p>
        </w:tc>
        <w:tc>
          <w:tcPr>
            <w:tcW w:w="450" w:type="dxa"/>
          </w:tcPr>
          <w:p w14:paraId="4C8B678C" w14:textId="77777777" w:rsidR="00722D8F" w:rsidRDefault="00722D8F" w:rsidP="006D3A2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92</w:t>
            </w:r>
          </w:p>
        </w:tc>
      </w:tr>
    </w:tbl>
    <w:p w14:paraId="57773E12" w14:textId="77777777" w:rsidR="00722D8F" w:rsidRDefault="00722D8F" w:rsidP="006D3A2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Let us consider the threshold is 5. Following the equation </w:t>
      </w:r>
      <w:r w:rsidR="004E2849">
        <w:rPr>
          <w:rFonts w:ascii="Times New Roman" w:eastAsiaTheme="minorEastAsia" w:hAnsi="Times New Roman" w:cs="Times New Roman"/>
          <w:sz w:val="24"/>
          <w:szCs w:val="24"/>
        </w:rPr>
        <w:t>7 of LTP, the encoded matrix will be as follows.</w:t>
      </w:r>
    </w:p>
    <w:tbl>
      <w:tblPr>
        <w:tblStyle w:val="TableGrid"/>
        <w:tblW w:w="0" w:type="auto"/>
        <w:jc w:val="center"/>
        <w:tblLook w:val="04A0" w:firstRow="1" w:lastRow="0" w:firstColumn="1" w:lastColumn="0" w:noHBand="0" w:noVBand="1"/>
      </w:tblPr>
      <w:tblGrid>
        <w:gridCol w:w="535"/>
        <w:gridCol w:w="540"/>
        <w:gridCol w:w="450"/>
      </w:tblGrid>
      <w:tr w:rsidR="004E2849" w14:paraId="2BBD2AE8" w14:textId="77777777" w:rsidTr="00440603">
        <w:trPr>
          <w:jc w:val="center"/>
        </w:trPr>
        <w:tc>
          <w:tcPr>
            <w:tcW w:w="535" w:type="dxa"/>
          </w:tcPr>
          <w:p w14:paraId="14952856" w14:textId="77777777" w:rsidR="004E2849" w:rsidRDefault="004E2849" w:rsidP="00440603">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c>
          <w:tcPr>
            <w:tcW w:w="540" w:type="dxa"/>
          </w:tcPr>
          <w:p w14:paraId="39391F05" w14:textId="77777777" w:rsidR="004E2849" w:rsidRDefault="004E2849" w:rsidP="00440603">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c>
          <w:tcPr>
            <w:tcW w:w="450" w:type="dxa"/>
          </w:tcPr>
          <w:p w14:paraId="5F67C9FF" w14:textId="77777777" w:rsidR="004E2849" w:rsidRDefault="004E2849" w:rsidP="00440603">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r>
      <w:tr w:rsidR="004E2849" w14:paraId="2D4788D5" w14:textId="77777777" w:rsidTr="00440603">
        <w:trPr>
          <w:jc w:val="center"/>
        </w:trPr>
        <w:tc>
          <w:tcPr>
            <w:tcW w:w="535" w:type="dxa"/>
          </w:tcPr>
          <w:p w14:paraId="1323D602" w14:textId="77777777" w:rsidR="004E2849" w:rsidRDefault="004E2849" w:rsidP="00440603">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540" w:type="dxa"/>
          </w:tcPr>
          <w:p w14:paraId="60D5C864" w14:textId="77777777" w:rsidR="004E2849" w:rsidRDefault="004E2849" w:rsidP="00440603">
            <w:pPr>
              <w:spacing w:line="360" w:lineRule="auto"/>
              <w:jc w:val="both"/>
              <w:rPr>
                <w:rFonts w:ascii="Times New Roman" w:eastAsiaTheme="minorEastAsia" w:hAnsi="Times New Roman" w:cs="Times New Roman"/>
                <w:sz w:val="24"/>
                <w:szCs w:val="24"/>
              </w:rPr>
            </w:pPr>
          </w:p>
        </w:tc>
        <w:tc>
          <w:tcPr>
            <w:tcW w:w="450" w:type="dxa"/>
          </w:tcPr>
          <w:p w14:paraId="047590FA" w14:textId="77777777" w:rsidR="004E2849" w:rsidRDefault="004E2849" w:rsidP="00440603">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r>
      <w:tr w:rsidR="004E2849" w14:paraId="6F46F07A" w14:textId="77777777" w:rsidTr="00440603">
        <w:trPr>
          <w:jc w:val="center"/>
        </w:trPr>
        <w:tc>
          <w:tcPr>
            <w:tcW w:w="535" w:type="dxa"/>
          </w:tcPr>
          <w:p w14:paraId="2C592E32" w14:textId="77777777" w:rsidR="004E2849" w:rsidRDefault="004E2849" w:rsidP="00440603">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c>
          <w:tcPr>
            <w:tcW w:w="540" w:type="dxa"/>
          </w:tcPr>
          <w:p w14:paraId="744DED55" w14:textId="77777777" w:rsidR="004E2849" w:rsidRDefault="004E2849" w:rsidP="00440603">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c>
          <w:tcPr>
            <w:tcW w:w="450" w:type="dxa"/>
          </w:tcPr>
          <w:p w14:paraId="6C96C66B" w14:textId="77777777" w:rsidR="004E2849" w:rsidRDefault="004E2849" w:rsidP="00440603">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r>
    </w:tbl>
    <w:p w14:paraId="0F847108" w14:textId="77777777" w:rsidR="004E2849" w:rsidRDefault="004E2849" w:rsidP="006D3A26">
      <w:pPr>
        <w:spacing w:line="360" w:lineRule="auto"/>
        <w:jc w:val="both"/>
        <w:rPr>
          <w:rFonts w:ascii="Times New Roman" w:eastAsiaTheme="minorEastAsia" w:hAnsi="Times New Roman" w:cs="Times New Roman"/>
          <w:sz w:val="24"/>
          <w:szCs w:val="24"/>
        </w:rPr>
      </w:pPr>
    </w:p>
    <w:p w14:paraId="66F10B5B" w14:textId="0E16B4D8" w:rsidR="009C1A31" w:rsidRPr="00C800CE" w:rsidRDefault="00745877" w:rsidP="009C1A3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The three valued encoded string will </w:t>
      </w:r>
      <w:r w:rsidR="00D73455">
        <w:rPr>
          <w:rFonts w:ascii="Times New Roman" w:eastAsiaTheme="minorEastAsia" w:hAnsi="Times New Roman" w:cs="Times New Roman"/>
          <w:sz w:val="24"/>
          <w:szCs w:val="24"/>
        </w:rPr>
        <w:t>be</w:t>
      </w:r>
      <m:oMath>
        <m:r>
          <w:rPr>
            <w:rFonts w:ascii="Cambria Math" w:eastAsiaTheme="minorEastAsia" w:hAnsi="Cambria Math" w:cs="Times New Roman"/>
            <w:sz w:val="24"/>
            <w:szCs w:val="24"/>
          </w:rPr>
          <m:t>11(-1)(-1)0110</m:t>
        </m:r>
      </m:oMath>
      <w:r>
        <w:rPr>
          <w:rFonts w:ascii="Times New Roman" w:eastAsiaTheme="minorEastAsia" w:hAnsi="Times New Roman" w:cs="Times New Roman"/>
          <w:sz w:val="24"/>
          <w:szCs w:val="24"/>
        </w:rPr>
        <w:t xml:space="preserve">. After segregating the 1 and -1 according to equation 10 and 11, we get two strings as follows: </w:t>
      </w:r>
      <m:oMath>
        <m:r>
          <w:rPr>
            <w:rFonts w:ascii="Cambria Math" w:eastAsiaTheme="minorEastAsia" w:hAnsi="Cambria Math" w:cs="Times New Roman"/>
            <w:sz w:val="24"/>
            <w:szCs w:val="24"/>
          </w:rPr>
          <m:t>11000110 and 00110000</m:t>
        </m:r>
      </m:oMath>
      <w:r>
        <w:rPr>
          <w:rFonts w:ascii="Times New Roman" w:eastAsiaTheme="minorEastAsia" w:hAnsi="Times New Roman" w:cs="Times New Roman"/>
          <w:sz w:val="24"/>
          <w:szCs w:val="24"/>
        </w:rPr>
        <w:t xml:space="preserve">. Then we apply the rotation invariant property in both string as explained in 3.1.1.1. Finally, the equivalent decimal value is obtained from the rotation invariant strings. The similar approach is applied to all pixels of an image and we take the histogram of those values as our feature. </w:t>
      </w:r>
      <w:r w:rsidR="009C1A31" w:rsidRPr="00C800CE">
        <w:rPr>
          <w:rFonts w:ascii="Times New Roman" w:eastAsiaTheme="minorEastAsia" w:hAnsi="Times New Roman" w:cs="Times New Roman"/>
          <w:sz w:val="24"/>
          <w:szCs w:val="24"/>
        </w:rPr>
        <w:t xml:space="preserve">Feature </w:t>
      </w:r>
      <w:r w:rsidR="009C1A31">
        <w:rPr>
          <w:rFonts w:ascii="Times New Roman" w:eastAsiaTheme="minorEastAsia" w:hAnsi="Times New Roman" w:cs="Times New Roman"/>
          <w:sz w:val="24"/>
          <w:szCs w:val="24"/>
        </w:rPr>
        <w:t>dimension</w:t>
      </w:r>
      <w:r w:rsidR="009C1A31" w:rsidRPr="00C800CE">
        <w:rPr>
          <w:rFonts w:ascii="Times New Roman" w:eastAsiaTheme="minorEastAsia" w:hAnsi="Times New Roman" w:cs="Times New Roman"/>
          <w:sz w:val="24"/>
          <w:szCs w:val="24"/>
        </w:rPr>
        <w:t xml:space="preserve"> for different methods are given in the </w:t>
      </w:r>
      <w:r w:rsidR="009C1A31">
        <w:rPr>
          <w:rFonts w:ascii="Times New Roman" w:eastAsiaTheme="minorEastAsia" w:hAnsi="Times New Roman" w:cs="Times New Roman"/>
          <w:sz w:val="24"/>
          <w:szCs w:val="24"/>
        </w:rPr>
        <w:t>T</w:t>
      </w:r>
      <w:r w:rsidR="00FA0C6C">
        <w:rPr>
          <w:rFonts w:ascii="Times New Roman" w:eastAsiaTheme="minorEastAsia" w:hAnsi="Times New Roman" w:cs="Times New Roman"/>
          <w:sz w:val="24"/>
          <w:szCs w:val="24"/>
        </w:rPr>
        <w:t>able 2</w:t>
      </w:r>
      <w:r w:rsidR="009C1A31">
        <w:rPr>
          <w:rFonts w:ascii="Times New Roman" w:eastAsiaTheme="minorEastAsia" w:hAnsi="Times New Roman" w:cs="Times New Roman"/>
          <w:sz w:val="24"/>
          <w:szCs w:val="24"/>
        </w:rPr>
        <w:t>.</w:t>
      </w:r>
      <w:r w:rsidR="004A1413">
        <w:rPr>
          <w:rFonts w:ascii="Times New Roman" w:eastAsiaTheme="minorEastAsia" w:hAnsi="Times New Roman" w:cs="Times New Roman"/>
          <w:sz w:val="24"/>
          <w:szCs w:val="24"/>
        </w:rPr>
        <w:t xml:space="preserve"> </w:t>
      </w:r>
      <w:commentRangeStart w:id="60"/>
      <w:del w:id="61" w:author="User" w:date="2020-07-29T19:25:00Z">
        <w:r w:rsidR="004A1413" w:rsidRPr="004A1413" w:rsidDel="006B188F">
          <w:rPr>
            <w:rFonts w:ascii="Times New Roman" w:eastAsiaTheme="minorEastAsia" w:hAnsi="Times New Roman" w:cs="Times New Roman"/>
            <w:sz w:val="24"/>
            <w:szCs w:val="24"/>
            <w:highlight w:val="yellow"/>
          </w:rPr>
          <w:delText>If we concentrate on the LTP pattern properly, we shall notice that initially LTP is a three valued code. The three valued code is divided into two two-valued code. Now, each two valued is similar to a LBP code. The number of value each two valued can take is similar to the number of values LBP can take. Basically, LTP is equivalent to concatenating two LBP code. As a result the number of feature in LTP is just twice the number of features in LBP.</w:delText>
        </w:r>
        <w:r w:rsidR="004A1413" w:rsidDel="006B188F">
          <w:rPr>
            <w:rFonts w:ascii="Times New Roman" w:eastAsiaTheme="minorEastAsia" w:hAnsi="Times New Roman" w:cs="Times New Roman"/>
            <w:sz w:val="24"/>
            <w:szCs w:val="24"/>
          </w:rPr>
          <w:delText xml:space="preserve"> </w:delText>
        </w:r>
        <w:commentRangeEnd w:id="60"/>
        <w:r w:rsidR="00CF2CB1" w:rsidDel="006B188F">
          <w:rPr>
            <w:rStyle w:val="CommentReference"/>
          </w:rPr>
          <w:commentReference w:id="60"/>
        </w:r>
      </w:del>
      <w:ins w:id="62" w:author="User" w:date="2020-07-29T19:25:00Z">
        <w:r w:rsidR="006B188F">
          <w:rPr>
            <w:rFonts w:ascii="Times New Roman" w:eastAsiaTheme="minorEastAsia" w:hAnsi="Times New Roman" w:cs="Times New Roman"/>
            <w:sz w:val="24"/>
            <w:szCs w:val="24"/>
          </w:rPr>
          <w:t xml:space="preserve"> </w:t>
        </w:r>
        <w:r w:rsidR="006B188F" w:rsidRPr="006B188F">
          <w:rPr>
            <w:rFonts w:ascii="Times New Roman" w:eastAsiaTheme="minorEastAsia" w:hAnsi="Times New Roman" w:cs="Times New Roman"/>
            <w:sz w:val="24"/>
            <w:szCs w:val="24"/>
            <w:highlight w:val="yellow"/>
            <w:rPrChange w:id="63" w:author="User" w:date="2020-07-29T19:29:00Z">
              <w:rPr>
                <w:rFonts w:ascii="Times New Roman" w:eastAsiaTheme="minorEastAsia" w:hAnsi="Times New Roman" w:cs="Times New Roman"/>
                <w:sz w:val="24"/>
                <w:szCs w:val="24"/>
              </w:rPr>
            </w:rPrChange>
          </w:rPr>
          <w:t xml:space="preserve">Please note that in </w:t>
        </w:r>
      </w:ins>
      <w:ins w:id="64" w:author="User" w:date="2020-07-29T19:26:00Z">
        <w:r w:rsidR="006B188F" w:rsidRPr="006B188F">
          <w:rPr>
            <w:rFonts w:ascii="Times New Roman" w:eastAsiaTheme="minorEastAsia" w:hAnsi="Times New Roman" w:cs="Times New Roman"/>
            <w:sz w:val="24"/>
            <w:szCs w:val="24"/>
            <w:highlight w:val="yellow"/>
            <w:rPrChange w:id="65" w:author="User" w:date="2020-07-29T19:29:00Z">
              <w:rPr>
                <w:rFonts w:ascii="Times New Roman" w:eastAsiaTheme="minorEastAsia" w:hAnsi="Times New Roman" w:cs="Times New Roman"/>
                <w:sz w:val="24"/>
                <w:szCs w:val="24"/>
              </w:rPr>
            </w:rPrChange>
          </w:rPr>
          <w:t>LBP from one code or binary string we get one decimal value whereas in LTP from one binary string</w:t>
        </w:r>
      </w:ins>
      <w:ins w:id="66" w:author="User" w:date="2020-07-29T19:27:00Z">
        <w:r w:rsidR="006B188F" w:rsidRPr="006B188F">
          <w:rPr>
            <w:rFonts w:ascii="Times New Roman" w:eastAsiaTheme="minorEastAsia" w:hAnsi="Times New Roman" w:cs="Times New Roman"/>
            <w:sz w:val="24"/>
            <w:szCs w:val="24"/>
            <w:highlight w:val="yellow"/>
            <w:rPrChange w:id="67" w:author="User" w:date="2020-07-29T19:29:00Z">
              <w:rPr>
                <w:rFonts w:ascii="Times New Roman" w:eastAsiaTheme="minorEastAsia" w:hAnsi="Times New Roman" w:cs="Times New Roman"/>
                <w:sz w:val="24"/>
                <w:szCs w:val="24"/>
              </w:rPr>
            </w:rPrChange>
          </w:rPr>
          <w:t xml:space="preserve"> we get two decimal values by applying equation 10 and 11. </w:t>
        </w:r>
      </w:ins>
      <w:ins w:id="68" w:author="User" w:date="2020-07-29T19:28:00Z">
        <w:r w:rsidR="006B188F" w:rsidRPr="006B188F">
          <w:rPr>
            <w:rFonts w:ascii="Times New Roman" w:eastAsiaTheme="minorEastAsia" w:hAnsi="Times New Roman" w:cs="Times New Roman"/>
            <w:sz w:val="24"/>
            <w:szCs w:val="24"/>
            <w:highlight w:val="yellow"/>
            <w:rPrChange w:id="69" w:author="User" w:date="2020-07-29T19:29:00Z">
              <w:rPr>
                <w:rFonts w:ascii="Times New Roman" w:eastAsiaTheme="minorEastAsia" w:hAnsi="Times New Roman" w:cs="Times New Roman"/>
                <w:sz w:val="24"/>
                <w:szCs w:val="24"/>
              </w:rPr>
            </w:rPrChange>
          </w:rPr>
          <w:t xml:space="preserve">As a result the number of feature in LTP is just twice the number of feature in </w:t>
        </w:r>
      </w:ins>
      <w:ins w:id="70" w:author="User" w:date="2020-07-29T19:29:00Z">
        <w:r w:rsidR="006B188F" w:rsidRPr="006B188F">
          <w:rPr>
            <w:rFonts w:ascii="Times New Roman" w:eastAsiaTheme="minorEastAsia" w:hAnsi="Times New Roman" w:cs="Times New Roman"/>
            <w:sz w:val="24"/>
            <w:szCs w:val="24"/>
            <w:highlight w:val="yellow"/>
            <w:rPrChange w:id="71" w:author="User" w:date="2020-07-29T19:29:00Z">
              <w:rPr>
                <w:rFonts w:ascii="Times New Roman" w:eastAsiaTheme="minorEastAsia" w:hAnsi="Times New Roman" w:cs="Times New Roman"/>
                <w:sz w:val="24"/>
                <w:szCs w:val="24"/>
              </w:rPr>
            </w:rPrChange>
          </w:rPr>
          <w:t>LBP.</w:t>
        </w:r>
      </w:ins>
    </w:p>
    <w:tbl>
      <w:tblPr>
        <w:tblStyle w:val="PlainTable5"/>
        <w:tblpPr w:leftFromText="180" w:rightFromText="180" w:vertAnchor="text" w:horzAnchor="margin" w:tblpY="456"/>
        <w:tblW w:w="9494" w:type="dxa"/>
        <w:tblLook w:val="04A0" w:firstRow="1" w:lastRow="0" w:firstColumn="1" w:lastColumn="0" w:noHBand="0" w:noVBand="1"/>
      </w:tblPr>
      <w:tblGrid>
        <w:gridCol w:w="2373"/>
        <w:gridCol w:w="2373"/>
        <w:gridCol w:w="2374"/>
        <w:gridCol w:w="2374"/>
      </w:tblGrid>
      <w:tr w:rsidR="009C1A31" w:rsidRPr="00C800CE" w14:paraId="6B98E0CA" w14:textId="77777777" w:rsidTr="00440603">
        <w:trPr>
          <w:cnfStyle w:val="100000000000" w:firstRow="1" w:lastRow="0" w:firstColumn="0" w:lastColumn="0" w:oddVBand="0" w:evenVBand="0" w:oddHBand="0" w:evenHBand="0" w:firstRowFirstColumn="0" w:firstRowLastColumn="0" w:lastRowFirstColumn="0" w:lastRowLastColumn="0"/>
          <w:trHeight w:val="483"/>
        </w:trPr>
        <w:tc>
          <w:tcPr>
            <w:cnfStyle w:val="001000000100" w:firstRow="0" w:lastRow="0" w:firstColumn="1" w:lastColumn="0" w:oddVBand="0" w:evenVBand="0" w:oddHBand="0" w:evenHBand="0" w:firstRowFirstColumn="1" w:firstRowLastColumn="0" w:lastRowFirstColumn="0" w:lastRowLastColumn="0"/>
            <w:tcW w:w="2373" w:type="dxa"/>
          </w:tcPr>
          <w:p w14:paraId="484D9EE4" w14:textId="77777777" w:rsidR="009C1A31" w:rsidRPr="00C800CE" w:rsidRDefault="009C1A31" w:rsidP="00440603">
            <w:pPr>
              <w:spacing w:line="360" w:lineRule="auto"/>
              <w:jc w:val="both"/>
              <w:rPr>
                <w:rFonts w:ascii="Times New Roman" w:eastAsiaTheme="minorEastAsia" w:hAnsi="Times New Roman" w:cs="Times New Roman"/>
                <w:b/>
                <w:sz w:val="24"/>
                <w:szCs w:val="24"/>
              </w:rPr>
            </w:pPr>
            <w:r w:rsidRPr="00C800CE">
              <w:rPr>
                <w:rFonts w:ascii="Times New Roman" w:eastAsiaTheme="minorEastAsia" w:hAnsi="Times New Roman" w:cs="Times New Roman"/>
                <w:b/>
                <w:sz w:val="24"/>
                <w:szCs w:val="24"/>
              </w:rPr>
              <w:t xml:space="preserve">Feature </w:t>
            </w:r>
            <w:r>
              <w:rPr>
                <w:rFonts w:ascii="Times New Roman" w:eastAsiaTheme="minorEastAsia" w:hAnsi="Times New Roman" w:cs="Times New Roman"/>
                <w:b/>
                <w:sz w:val="24"/>
                <w:szCs w:val="24"/>
              </w:rPr>
              <w:t>descriptor</w:t>
            </w:r>
          </w:p>
        </w:tc>
        <w:tc>
          <w:tcPr>
            <w:tcW w:w="2373" w:type="dxa"/>
          </w:tcPr>
          <w:p w14:paraId="64D55BD4" w14:textId="77777777" w:rsidR="009C1A31" w:rsidRPr="00C800CE" w:rsidRDefault="009C1A31" w:rsidP="00440603">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Basic</w:t>
            </w:r>
          </w:p>
        </w:tc>
        <w:tc>
          <w:tcPr>
            <w:tcW w:w="2374" w:type="dxa"/>
          </w:tcPr>
          <w:p w14:paraId="6830CD66" w14:textId="77777777" w:rsidR="009C1A31" w:rsidRPr="00C800CE" w:rsidRDefault="009C1A31" w:rsidP="00440603">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sz w:val="24"/>
                <w:szCs w:val="24"/>
              </w:rPr>
            </w:pPr>
            <w:r w:rsidRPr="00C800CE">
              <w:rPr>
                <w:rFonts w:ascii="Times New Roman" w:eastAsiaTheme="minorEastAsia" w:hAnsi="Times New Roman" w:cs="Times New Roman"/>
                <w:b/>
                <w:sz w:val="24"/>
                <w:szCs w:val="24"/>
              </w:rPr>
              <w:t>Rotation</w:t>
            </w:r>
            <w:r>
              <w:rPr>
                <w:rFonts w:ascii="Times New Roman" w:eastAsiaTheme="minorEastAsia" w:hAnsi="Times New Roman" w:cs="Times New Roman"/>
                <w:b/>
                <w:sz w:val="24"/>
                <w:szCs w:val="24"/>
              </w:rPr>
              <w:t xml:space="preserve"> Invariant</w:t>
            </w:r>
          </w:p>
        </w:tc>
        <w:tc>
          <w:tcPr>
            <w:tcW w:w="2374" w:type="dxa"/>
          </w:tcPr>
          <w:p w14:paraId="3344A5C9" w14:textId="77777777" w:rsidR="009C1A31" w:rsidRPr="00C800CE" w:rsidRDefault="009C1A31" w:rsidP="00440603">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sz w:val="24"/>
                <w:szCs w:val="24"/>
              </w:rPr>
            </w:pPr>
            <w:r w:rsidRPr="00C800CE">
              <w:rPr>
                <w:rFonts w:ascii="Times New Roman" w:eastAsiaTheme="minorEastAsia" w:hAnsi="Times New Roman" w:cs="Times New Roman"/>
                <w:b/>
                <w:sz w:val="24"/>
                <w:szCs w:val="24"/>
              </w:rPr>
              <w:t>Uniform</w:t>
            </w:r>
          </w:p>
        </w:tc>
      </w:tr>
      <w:tr w:rsidR="009C1A31" w:rsidRPr="00C800CE" w14:paraId="6028B633" w14:textId="77777777" w:rsidTr="00440603">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2373" w:type="dxa"/>
          </w:tcPr>
          <w:p w14:paraId="62F49E3E" w14:textId="77777777" w:rsidR="009C1A31" w:rsidRPr="00C800CE" w:rsidRDefault="009C1A31" w:rsidP="00440603">
            <w:pPr>
              <w:spacing w:line="360" w:lineRule="auto"/>
              <w:jc w:val="both"/>
              <w:rPr>
                <w:rFonts w:ascii="Times New Roman" w:eastAsiaTheme="minorEastAsia" w:hAnsi="Times New Roman" w:cs="Times New Roman"/>
                <w:sz w:val="24"/>
                <w:szCs w:val="24"/>
              </w:rPr>
            </w:pPr>
            <w:r w:rsidRPr="00C800CE">
              <w:rPr>
                <w:rFonts w:ascii="Times New Roman" w:eastAsiaTheme="minorEastAsia" w:hAnsi="Times New Roman" w:cs="Times New Roman"/>
                <w:sz w:val="24"/>
                <w:szCs w:val="24"/>
              </w:rPr>
              <w:t>LBP</w:t>
            </w:r>
          </w:p>
        </w:tc>
        <w:tc>
          <w:tcPr>
            <w:tcW w:w="2373" w:type="dxa"/>
          </w:tcPr>
          <w:p w14:paraId="5D6789E9" w14:textId="77777777" w:rsidR="009C1A31" w:rsidRPr="00C800CE" w:rsidRDefault="009C1A31" w:rsidP="0044060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256</m:t>
                </m:r>
              </m:oMath>
            </m:oMathPara>
          </w:p>
        </w:tc>
        <w:tc>
          <w:tcPr>
            <w:tcW w:w="2374" w:type="dxa"/>
          </w:tcPr>
          <w:p w14:paraId="6822A43B" w14:textId="77777777" w:rsidR="009C1A31" w:rsidRPr="00C800CE" w:rsidRDefault="009C1A31" w:rsidP="0044060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36</m:t>
                </m:r>
              </m:oMath>
            </m:oMathPara>
          </w:p>
        </w:tc>
        <w:tc>
          <w:tcPr>
            <w:tcW w:w="2374" w:type="dxa"/>
          </w:tcPr>
          <w:p w14:paraId="14035D8D" w14:textId="77777777" w:rsidR="009C1A31" w:rsidRPr="00C800CE" w:rsidRDefault="009C1A31" w:rsidP="0044060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59</m:t>
                </m:r>
              </m:oMath>
            </m:oMathPara>
          </w:p>
        </w:tc>
      </w:tr>
      <w:tr w:rsidR="009C1A31" w:rsidRPr="00C800CE" w14:paraId="540EDE20" w14:textId="77777777" w:rsidTr="00440603">
        <w:trPr>
          <w:trHeight w:val="483"/>
        </w:trPr>
        <w:tc>
          <w:tcPr>
            <w:cnfStyle w:val="001000000000" w:firstRow="0" w:lastRow="0" w:firstColumn="1" w:lastColumn="0" w:oddVBand="0" w:evenVBand="0" w:oddHBand="0" w:evenHBand="0" w:firstRowFirstColumn="0" w:firstRowLastColumn="0" w:lastRowFirstColumn="0" w:lastRowLastColumn="0"/>
            <w:tcW w:w="2373" w:type="dxa"/>
          </w:tcPr>
          <w:p w14:paraId="14E2A36A" w14:textId="77777777" w:rsidR="009C1A31" w:rsidRPr="00C800CE" w:rsidRDefault="009C1A31" w:rsidP="00440603">
            <w:pPr>
              <w:spacing w:line="360" w:lineRule="auto"/>
              <w:jc w:val="both"/>
              <w:rPr>
                <w:rFonts w:ascii="Times New Roman" w:eastAsiaTheme="minorEastAsia" w:hAnsi="Times New Roman" w:cs="Times New Roman"/>
                <w:sz w:val="24"/>
                <w:szCs w:val="24"/>
              </w:rPr>
            </w:pPr>
            <w:r w:rsidRPr="00C800CE">
              <w:rPr>
                <w:rFonts w:ascii="Times New Roman" w:eastAsiaTheme="minorEastAsia" w:hAnsi="Times New Roman" w:cs="Times New Roman"/>
                <w:sz w:val="24"/>
                <w:szCs w:val="24"/>
              </w:rPr>
              <w:t>LTP</w:t>
            </w:r>
          </w:p>
        </w:tc>
        <w:tc>
          <w:tcPr>
            <w:tcW w:w="2373" w:type="dxa"/>
          </w:tcPr>
          <w:p w14:paraId="55A3C7AA" w14:textId="77777777" w:rsidR="009C1A31" w:rsidRPr="00C800CE" w:rsidRDefault="009C1A31" w:rsidP="0044060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2x256 = 512</m:t>
                </m:r>
              </m:oMath>
            </m:oMathPara>
          </w:p>
        </w:tc>
        <w:tc>
          <w:tcPr>
            <w:tcW w:w="2374" w:type="dxa"/>
          </w:tcPr>
          <w:p w14:paraId="072F9A68" w14:textId="77777777" w:rsidR="009C1A31" w:rsidRPr="00C800CE" w:rsidRDefault="009C1A31" w:rsidP="0044060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2x36 = 72</m:t>
                </m:r>
              </m:oMath>
            </m:oMathPara>
          </w:p>
        </w:tc>
        <w:tc>
          <w:tcPr>
            <w:tcW w:w="2374" w:type="dxa"/>
          </w:tcPr>
          <w:p w14:paraId="48432C7F" w14:textId="77777777" w:rsidR="009C1A31" w:rsidRPr="00C800CE" w:rsidRDefault="009C1A31" w:rsidP="0044060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2x59 = 118</m:t>
                </m:r>
              </m:oMath>
            </m:oMathPara>
          </w:p>
        </w:tc>
      </w:tr>
    </w:tbl>
    <w:p w14:paraId="596C513B" w14:textId="18247C17" w:rsidR="009C1A31" w:rsidRPr="00C800CE" w:rsidRDefault="009C1A31" w:rsidP="009C1A31">
      <w:pPr>
        <w:spacing w:line="360" w:lineRule="auto"/>
        <w:jc w:val="both"/>
        <w:rPr>
          <w:rFonts w:ascii="Times New Roman" w:eastAsiaTheme="minorEastAsia" w:hAnsi="Times New Roman" w:cs="Times New Roman"/>
          <w:sz w:val="24"/>
          <w:szCs w:val="24"/>
        </w:rPr>
      </w:pPr>
      <w:r w:rsidRPr="00C800CE">
        <w:rPr>
          <w:rFonts w:ascii="Times New Roman" w:eastAsiaTheme="minorEastAsia" w:hAnsi="Times New Roman" w:cs="Times New Roman"/>
          <w:sz w:val="24"/>
          <w:szCs w:val="24"/>
        </w:rPr>
        <w:t xml:space="preserve">Table </w:t>
      </w:r>
      <w:ins w:id="72" w:author="User" w:date="2020-07-29T20:35:00Z">
        <w:r w:rsidR="00FA0C6C">
          <w:rPr>
            <w:rFonts w:ascii="Times New Roman" w:eastAsiaTheme="minorEastAsia" w:hAnsi="Times New Roman" w:cs="Times New Roman"/>
            <w:sz w:val="24"/>
            <w:szCs w:val="24"/>
          </w:rPr>
          <w:t>2</w:t>
        </w:r>
      </w:ins>
      <w:del w:id="73" w:author="User" w:date="2020-07-29T20:35:00Z">
        <w:r w:rsidRPr="00C800CE" w:rsidDel="00FA0C6C">
          <w:rPr>
            <w:rFonts w:ascii="Times New Roman" w:eastAsiaTheme="minorEastAsia" w:hAnsi="Times New Roman" w:cs="Times New Roman"/>
            <w:sz w:val="24"/>
            <w:szCs w:val="24"/>
          </w:rPr>
          <w:delText>1</w:delText>
        </w:r>
      </w:del>
      <w:r w:rsidRPr="00C800CE">
        <w:rPr>
          <w:rFonts w:ascii="Times New Roman" w:eastAsiaTheme="minorEastAsia" w:hAnsi="Times New Roman" w:cs="Times New Roman"/>
          <w:sz w:val="24"/>
          <w:szCs w:val="24"/>
        </w:rPr>
        <w:t xml:space="preserve">: Feature lengths of different </w:t>
      </w:r>
      <w:r>
        <w:rPr>
          <w:rFonts w:ascii="Times New Roman" w:eastAsiaTheme="minorEastAsia" w:hAnsi="Times New Roman" w:cs="Times New Roman"/>
          <w:sz w:val="24"/>
          <w:szCs w:val="24"/>
        </w:rPr>
        <w:t>feature descriptors considered here</w:t>
      </w:r>
      <w:r w:rsidRPr="00C800CE">
        <w:rPr>
          <w:rFonts w:ascii="Times New Roman" w:eastAsiaTheme="minorEastAsia" w:hAnsi="Times New Roman" w:cs="Times New Roman"/>
          <w:sz w:val="24"/>
          <w:szCs w:val="24"/>
        </w:rPr>
        <w:t xml:space="preserve">. </w:t>
      </w:r>
    </w:p>
    <w:p w14:paraId="545D30DB" w14:textId="77777777" w:rsidR="007A16DA" w:rsidRDefault="007A16DA" w:rsidP="006D3A26">
      <w:pPr>
        <w:spacing w:line="360" w:lineRule="auto"/>
        <w:jc w:val="both"/>
        <w:rPr>
          <w:rFonts w:ascii="Times New Roman" w:eastAsiaTheme="minorEastAsia" w:hAnsi="Times New Roman" w:cs="Times New Roman"/>
          <w:b/>
          <w:color w:val="00B050"/>
          <w:sz w:val="24"/>
          <w:szCs w:val="24"/>
        </w:rPr>
      </w:pPr>
    </w:p>
    <w:p w14:paraId="162830AE" w14:textId="77777777" w:rsidR="007A16DA" w:rsidRPr="00567B23" w:rsidRDefault="004444C8" w:rsidP="006D3A2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Feature Selection</w:t>
      </w:r>
    </w:p>
    <w:p w14:paraId="1EE04500" w14:textId="77777777" w:rsidR="00AD4684" w:rsidRDefault="00AD4684" w:rsidP="006D3A26">
      <w:pPr>
        <w:spacing w:line="360" w:lineRule="auto"/>
        <w:jc w:val="both"/>
        <w:rPr>
          <w:rFonts w:ascii="Times New Roman" w:eastAsiaTheme="minorEastAsia" w:hAnsi="Times New Roman" w:cs="Times New Roman"/>
          <w:sz w:val="24"/>
          <w:szCs w:val="24"/>
        </w:rPr>
      </w:pPr>
      <w:r w:rsidRPr="00567B23">
        <w:rPr>
          <w:rFonts w:ascii="Times New Roman" w:eastAsiaTheme="minorEastAsia" w:hAnsi="Times New Roman" w:cs="Times New Roman"/>
          <w:sz w:val="24"/>
          <w:szCs w:val="24"/>
        </w:rPr>
        <w:t xml:space="preserve">Particle Swarm optimization shares many similarities with Evolutionary Computation (EC) techniques in general and GAs in particular. All these techniques begin with a group of a randomly generated population and utilize a fitness value to evaluate the population. They all update the </w:t>
      </w:r>
      <w:r w:rsidRPr="00AD4684">
        <w:rPr>
          <w:rFonts w:ascii="Times New Roman" w:eastAsiaTheme="minorEastAsia" w:hAnsi="Times New Roman" w:cs="Times New Roman"/>
          <w:sz w:val="24"/>
          <w:szCs w:val="24"/>
        </w:rPr>
        <w:t xml:space="preserve">population and search for the optimum with random techniques. The main difference between the PSO approach compared to EC and GA is that PSO does not have genetic operators such as crossover and mutation. Particles update themselves with the internal velocity; they also have a memory important to the algorithm. Also, in PSO only the ‘best’ particle gives out the information to others. It is a one-way information sharing mechanism, the evolution only looks for the best </w:t>
      </w:r>
      <w:r w:rsidRPr="00AD4684">
        <w:rPr>
          <w:rFonts w:ascii="Times New Roman" w:eastAsiaTheme="minorEastAsia" w:hAnsi="Times New Roman" w:cs="Times New Roman"/>
          <w:sz w:val="24"/>
          <w:szCs w:val="24"/>
        </w:rPr>
        <w:lastRenderedPageBreak/>
        <w:t>solution. Compared to GAs, the advantages of PSO are that PSO is easy to implement and there are few parameters to adjust.</w:t>
      </w:r>
    </w:p>
    <w:p w14:paraId="1CC3D6E9" w14:textId="477C91A9" w:rsidR="006518D1" w:rsidRDefault="006518D1" w:rsidP="006D3A2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In any machine learning model, feature vector which represents the pattern/image under consideration plays a crucial role. A strong discriminant feature vector leads to better classification model. In order to design a suitable feature vector for a particular classification problem researchers sometimes add more and more features without understanding the importance of the same in the classification process. Even features extracted from certain portion of an image may not be informative for classification. But when the feature dimension becomes high exhaustive searching for optimal feature subset will not be a viable option due to high computation complexity</w:t>
      </w:r>
      <w:r w:rsidR="00EC269A">
        <w:rPr>
          <w:rFonts w:ascii="Times New Roman" w:eastAsiaTheme="minorEastAsia" w:hAnsi="Times New Roman" w:cs="Times New Roman"/>
          <w:sz w:val="24"/>
          <w:szCs w:val="24"/>
        </w:rPr>
        <w:t xml:space="preserve"> </w:t>
      </w:r>
      <w:r w:rsidR="00EC269A" w:rsidRPr="00EC269A">
        <w:rPr>
          <w:rFonts w:ascii="Times New Roman" w:eastAsiaTheme="minorEastAsia" w:hAnsi="Times New Roman" w:cs="Times New Roman"/>
          <w:color w:val="FF0000"/>
          <w:sz w:val="24"/>
          <w:szCs w:val="24"/>
        </w:rPr>
        <w:t>and storage requirements</w:t>
      </w:r>
      <w:r>
        <w:rPr>
          <w:rFonts w:ascii="Times New Roman" w:eastAsiaTheme="minorEastAsia" w:hAnsi="Times New Roman" w:cs="Times New Roman"/>
          <w:sz w:val="24"/>
          <w:szCs w:val="24"/>
        </w:rPr>
        <w:t xml:space="preserve">. Here comes the importance of introducing some intelligent ways to feature selection. In this paper, to remove the redundant and irrelevant features from LTP variants we have proposed a novel feature selection algorithm based on binary PSO (BPSO) in combination with </w:t>
      </w:r>
      <m:oMath>
        <m:r>
          <w:rPr>
            <w:rFonts w:ascii="Cambria Math" w:eastAsiaTheme="minorEastAsia" w:hAnsi="Cambria Math" w:cs="Times New Roman"/>
            <w:sz w:val="24"/>
            <w:szCs w:val="24"/>
          </w:rPr>
          <m:t>PCC</m:t>
        </m:r>
      </m:oMath>
      <w:r>
        <w:rPr>
          <w:rFonts w:ascii="Times New Roman" w:eastAsiaTheme="minorEastAsia" w:hAnsi="Times New Roman" w:cs="Times New Roman"/>
          <w:sz w:val="24"/>
          <w:szCs w:val="24"/>
        </w:rPr>
        <w:t>. Previously, feature selection has been used in many fields of document image processing</w:t>
      </w:r>
      <w:r w:rsidR="00F97C09">
        <w:rPr>
          <w:rFonts w:ascii="Times New Roman" w:eastAsiaTheme="minorEastAsia" w:hAnsi="Times New Roman" w:cs="Times New Roman"/>
          <w:sz w:val="24"/>
          <w:szCs w:val="24"/>
        </w:rPr>
        <w:t xml:space="preserve"> like </w:t>
      </w:r>
      <w:r w:rsidR="00F97C09" w:rsidRPr="00F50243">
        <w:rPr>
          <w:rFonts w:ascii="Times New Roman" w:eastAsiaTheme="minorEastAsia" w:hAnsi="Times New Roman" w:cs="Times New Roman"/>
          <w:sz w:val="24"/>
          <w:szCs w:val="24"/>
        </w:rPr>
        <w:t>– digit recognition</w:t>
      </w:r>
      <w:r w:rsidR="00F50243" w:rsidRPr="00F50243">
        <w:rPr>
          <w:rFonts w:ascii="Times New Roman" w:eastAsiaTheme="minorEastAsia" w:hAnsi="Times New Roman" w:cs="Times New Roman"/>
          <w:sz w:val="24"/>
          <w:szCs w:val="24"/>
        </w:rPr>
        <w:t xml:space="preserve"> </w:t>
      </w:r>
      <w:r w:rsidR="00F50243" w:rsidRPr="00F50243">
        <w:rPr>
          <w:rFonts w:ascii="Times New Roman" w:eastAsiaTheme="minorEastAsia" w:hAnsi="Times New Roman" w:cs="Times New Roman"/>
          <w:sz w:val="24"/>
          <w:szCs w:val="24"/>
        </w:rPr>
        <w:fldChar w:fldCharType="begin" w:fldLock="1"/>
      </w:r>
      <w:r w:rsidR="008776F8">
        <w:rPr>
          <w:rFonts w:ascii="Times New Roman" w:eastAsiaTheme="minorEastAsia" w:hAnsi="Times New Roman" w:cs="Times New Roman"/>
          <w:sz w:val="24"/>
          <w:szCs w:val="24"/>
        </w:rPr>
        <w:instrText>ADDIN CSL_CITATION {"citationItems":[{"id":"ITEM-1","itemData":{"abstract":"Handwritten numeral recognition is a well-studied research problem. Most of the existing methods, reported in the literature, have been focused on designing new feature vectors to characterize the numerals in a better way. But, most of the time, such attempts not only increase the dimensionality of the feature vectors but also increase the possibility of adding more irrelevant and redundant features. In this regard, selection of optimal feature subset becomes inevitable. In this paper, first, a texture based feature descriptor namely Histogram of Oriented Gradients (HOG) is applied for feature extraction from each handwritten numeral image. Then we have applied a union based ensemble approach of three popular filter methods, namely Mutual Information (MI), ReliefF and Chi-square to reduce the feature dimension of HOG descriptor. The filter methods are chosen wisely so that some important features ignored by one method may be selected by other methods as those methods use different principle for feature raking. The proposed approach provides promising results when evaluated on three widely used Indic script handwritten numeral databases Bangla, Hindi and Telugu. Though the accuracy enhancement is marginal, but the reduction of feature dimension in all three cases is substantially high.","author":[{"dropping-particle":"","family":"Ghosh","given":"Soulib","non-dropping-particle":"","parse-names":false,"suffix":""},{"dropping-particle":"","family":"Bhowmik","given":"Showmik","non-dropping-particle":"","parse-names":false,"suffix":""},{"dropping-particle":"","family":"Sarkar","given":"Ram","non-dropping-particle":"","parse-names":false,"suffix":""},{"dropping-particle":"","family":"Ghosh","given":"Kushal Kanti","non-dropping-particle":"","parse-names":false,"suffix":""},{"dropping-particle":"","family":"Chakraborty","given":"Sinjan","non-dropping-particle":"","parse-names":false,"suffix":""}],"container-title":"International Conference on Emerging Technologies for Sustainable Development (ICETSD '19)","id":"ITEM-1","issued":{"date-parts":[["0"]]},"page":"EMR (2016): 007213","title":"A filter ensemble feature selection method for handwritten numeral recognition","type":"paper-conference"},"uris":["http://www.mendeley.com/documents/?uuid=4e4c7473-ab42-3f1f-a956-2033311cb4c9"]}],"mendeley":{"formattedCitation":"[30]","plainTextFormattedCitation":"[30]","previouslyFormattedCitation":"[30]"},"properties":{"noteIndex":0},"schema":"https://github.com/citation-style-language/schema/raw/master/csl-citation.json"}</w:instrText>
      </w:r>
      <w:r w:rsidR="00F50243" w:rsidRPr="00F50243">
        <w:rPr>
          <w:rFonts w:ascii="Times New Roman" w:eastAsiaTheme="minorEastAsia" w:hAnsi="Times New Roman" w:cs="Times New Roman"/>
          <w:sz w:val="24"/>
          <w:szCs w:val="24"/>
        </w:rPr>
        <w:fldChar w:fldCharType="separate"/>
      </w:r>
      <w:r w:rsidR="00F50243" w:rsidRPr="00F50243">
        <w:rPr>
          <w:rFonts w:ascii="Times New Roman" w:eastAsiaTheme="minorEastAsia" w:hAnsi="Times New Roman" w:cs="Times New Roman"/>
          <w:noProof/>
          <w:sz w:val="24"/>
          <w:szCs w:val="24"/>
        </w:rPr>
        <w:t>[30]</w:t>
      </w:r>
      <w:r w:rsidR="00F50243" w:rsidRPr="00F50243">
        <w:rPr>
          <w:rFonts w:ascii="Times New Roman" w:eastAsiaTheme="minorEastAsia" w:hAnsi="Times New Roman" w:cs="Times New Roman"/>
          <w:sz w:val="24"/>
          <w:szCs w:val="24"/>
        </w:rPr>
        <w:fldChar w:fldCharType="end"/>
      </w:r>
      <w:r w:rsidR="00F97C09" w:rsidRPr="00F50243">
        <w:rPr>
          <w:rFonts w:ascii="Times New Roman" w:eastAsiaTheme="minorEastAsia" w:hAnsi="Times New Roman" w:cs="Times New Roman"/>
          <w:sz w:val="24"/>
          <w:szCs w:val="24"/>
        </w:rPr>
        <w:t>, word</w:t>
      </w:r>
      <w:r w:rsidR="00F97C09">
        <w:rPr>
          <w:rFonts w:ascii="Times New Roman" w:eastAsiaTheme="minorEastAsia" w:hAnsi="Times New Roman" w:cs="Times New Roman"/>
          <w:sz w:val="24"/>
          <w:szCs w:val="24"/>
        </w:rPr>
        <w:t xml:space="preserve"> recognition </w:t>
      </w:r>
      <w:r w:rsidR="003A0AAD">
        <w:rPr>
          <w:rStyle w:val="FootnoteReference"/>
          <w:rFonts w:ascii="Times New Roman" w:eastAsiaTheme="minorEastAsia" w:hAnsi="Times New Roman" w:cs="Times New Roman"/>
          <w:sz w:val="24"/>
          <w:szCs w:val="24"/>
        </w:rPr>
        <w:fldChar w:fldCharType="begin" w:fldLock="1"/>
      </w:r>
      <w:r w:rsidR="00A655C7">
        <w:rPr>
          <w:rFonts w:ascii="Times New Roman" w:eastAsiaTheme="minorEastAsia" w:hAnsi="Times New Roman" w:cs="Times New Roman"/>
          <w:sz w:val="24"/>
          <w:szCs w:val="24"/>
        </w:rPr>
        <w:instrText>ADDIN CSL_CITATION {"citationItems":[{"id":"ITEM-1","itemData":{"DOI":"10.1007/s00521-018-3937-8","ISSN":"0941-0643","author":[{"dropping-particle":"","family":"Malakar","given":"Samir","non-dropping-particle":"","parse-names":false,"suffix":""},{"dropping-particle":"","family":"Ghosh","given":"Manosij","non-dropping-particle":"","parse-names":false,"suffix":""},{"dropping-particle":"","family":"Bhowmik","given":"Showmik","non-dropping-particle":"","parse-names":false,"suffix":""},{"dropping-particle":"","family":"Sarkar","given":"Ram","non-dropping-particle":"","parse-names":false,"suffix":""},{"dropping-particle":"","family":"Nasipuri","given":"Mita","non-dropping-particle":"","parse-names":false,"suffix":""}],"container-title":"Neural Computing and Applications","id":"ITEM-1","issued":{"date-parts":[["2019","1"]]},"page":"1-20","publisher":"Springer","title":"A GA based hierarchical feature selection approach for handwritten word recognition","type":"article-journal"},"uris":["http://www.mendeley.com/documents/?uuid=14e31feb-2b38-4df3-89a0-f47f5d264a7f"]}],"mendeley":{"formattedCitation":"[34]","plainTextFormattedCitation":"[34]","previouslyFormattedCitation":"[34]"},"properties":{"noteIndex":0},"schema":"https://github.com/citation-style-language/schema/raw/master/csl-citation.json"}</w:instrText>
      </w:r>
      <w:r w:rsidR="003A0AAD">
        <w:rPr>
          <w:rStyle w:val="FootnoteReference"/>
          <w:rFonts w:ascii="Times New Roman" w:eastAsiaTheme="minorEastAsia" w:hAnsi="Times New Roman" w:cs="Times New Roman"/>
          <w:sz w:val="24"/>
          <w:szCs w:val="24"/>
        </w:rPr>
        <w:fldChar w:fldCharType="separate"/>
      </w:r>
      <w:r w:rsidR="00BB71FB" w:rsidRPr="00BB71FB">
        <w:rPr>
          <w:rFonts w:ascii="Times New Roman" w:eastAsiaTheme="minorEastAsia" w:hAnsi="Times New Roman" w:cs="Times New Roman"/>
          <w:noProof/>
          <w:sz w:val="24"/>
          <w:szCs w:val="24"/>
        </w:rPr>
        <w:t>[34]</w:t>
      </w:r>
      <w:r w:rsidR="003A0AAD">
        <w:rPr>
          <w:rStyle w:val="FootnoteReference"/>
          <w:rFonts w:ascii="Times New Roman" w:eastAsiaTheme="minorEastAsia" w:hAnsi="Times New Roman" w:cs="Times New Roman"/>
          <w:sz w:val="24"/>
          <w:szCs w:val="24"/>
        </w:rPr>
        <w:fldChar w:fldCharType="end"/>
      </w:r>
      <w:r>
        <w:rPr>
          <w:rFonts w:ascii="Times New Roman" w:eastAsiaTheme="minorEastAsia" w:hAnsi="Times New Roman" w:cs="Times New Roman"/>
          <w:sz w:val="24"/>
          <w:szCs w:val="24"/>
        </w:rPr>
        <w:t xml:space="preserve">, </w:t>
      </w:r>
      <w:r w:rsidR="00AD55D9" w:rsidRPr="00AD55D9">
        <w:rPr>
          <w:rFonts w:ascii="Times New Roman" w:eastAsiaTheme="minorEastAsia" w:hAnsi="Times New Roman" w:cs="Times New Roman"/>
          <w:sz w:val="24"/>
          <w:szCs w:val="24"/>
        </w:rPr>
        <w:t xml:space="preserve">character recognition </w:t>
      </w:r>
      <w:r w:rsidR="003A0AAD">
        <w:rPr>
          <w:rStyle w:val="FootnoteReference"/>
          <w:rFonts w:ascii="Times New Roman" w:eastAsiaTheme="minorEastAsia" w:hAnsi="Times New Roman" w:cs="Times New Roman"/>
          <w:sz w:val="24"/>
          <w:szCs w:val="24"/>
        </w:rPr>
        <w:fldChar w:fldCharType="begin" w:fldLock="1"/>
      </w:r>
      <w:r w:rsidR="00A655C7">
        <w:rPr>
          <w:rFonts w:ascii="Times New Roman" w:eastAsiaTheme="minorEastAsia" w:hAnsi="Times New Roman" w:cs="Times New Roman"/>
          <w:sz w:val="24"/>
          <w:szCs w:val="24"/>
        </w:rPr>
        <w:instrText>ADDIN CSL_CITATION {"citationItems":[{"id":"ITEM-1","itemData":{"author":[{"dropping-particle":"","family":"Kim","given":"Gyeonghwan","non-dropping-particle":"","parse-names":false,"suffix":""},{"dropping-particle":"","family":"Kim","given":"Gyeonghwan","non-dropping-particle":"","parse-names":false,"suffix":""},{"dropping-particle":"","family":"Kim","given":"Sekwang","non-dropping-particle":"","parse-names":false,"suffix":""},{"dropping-particle":"","family":"Tek","given":"Turbo","non-dropping-particle":"","parse-names":false,"suffix":""},{"dropping-particle":"","family":"Kyungki","given":"Sungnam","non-dropping-particle":"","parse-names":false,"suffix":""}],"id":"ITEM-1","issued":{"date-parts":[["2000"]]},"title":"Feature Selection Using Genetic Algorithms for Handwritten Character Recognition","type":"article-journal"},"uris":["http://www.mendeley.com/documents/?uuid=f7003f8c-e039-3595-ab4c-f1aded92f862","http://www.mendeley.com/documents/?uuid=29bda92d-8d80-4589-913e-2631c2a352a0"]}],"mendeley":{"formattedCitation":"[35]","plainTextFormattedCitation":"[35]","previouslyFormattedCitation":"[35]"},"properties":{"noteIndex":0},"schema":"https://github.com/citation-style-language/schema/raw/master/csl-citation.json"}</w:instrText>
      </w:r>
      <w:r w:rsidR="003A0AAD">
        <w:rPr>
          <w:rStyle w:val="FootnoteReference"/>
          <w:rFonts w:ascii="Times New Roman" w:eastAsiaTheme="minorEastAsia" w:hAnsi="Times New Roman" w:cs="Times New Roman"/>
          <w:sz w:val="24"/>
          <w:szCs w:val="24"/>
        </w:rPr>
        <w:fldChar w:fldCharType="separate"/>
      </w:r>
      <w:r w:rsidR="00BB71FB" w:rsidRPr="00BB71FB">
        <w:rPr>
          <w:rFonts w:ascii="Times New Roman" w:eastAsiaTheme="minorEastAsia" w:hAnsi="Times New Roman" w:cs="Times New Roman"/>
          <w:noProof/>
          <w:sz w:val="24"/>
          <w:szCs w:val="24"/>
        </w:rPr>
        <w:t>[35]</w:t>
      </w:r>
      <w:r w:rsidR="003A0AAD">
        <w:rPr>
          <w:rStyle w:val="FootnoteReference"/>
          <w:rFonts w:ascii="Times New Roman" w:eastAsiaTheme="minorEastAsia" w:hAnsi="Times New Roman" w:cs="Times New Roman"/>
          <w:sz w:val="24"/>
          <w:szCs w:val="24"/>
        </w:rPr>
        <w:fldChar w:fldCharType="end"/>
      </w:r>
      <w:r>
        <w:rPr>
          <w:rFonts w:ascii="Times New Roman" w:eastAsiaTheme="minorEastAsia" w:hAnsi="Times New Roman" w:cs="Times New Roman"/>
          <w:sz w:val="24"/>
          <w:szCs w:val="24"/>
        </w:rPr>
        <w:t xml:space="preserve">etc. But to the best of our knowledge, feature selection has not been used in the domain of text non classification. </w:t>
      </w:r>
    </w:p>
    <w:p w14:paraId="20186E2E" w14:textId="4B1C6940" w:rsidR="006518D1" w:rsidRDefault="006518D1" w:rsidP="006D3A2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Firstly, </w:t>
      </w:r>
      <m:oMath>
        <m:r>
          <w:rPr>
            <w:rFonts w:ascii="Cambria Math" w:eastAsiaTheme="minorEastAsia" w:hAnsi="Cambria Math" w:cs="Times New Roman"/>
            <w:sz w:val="24"/>
            <w:szCs w:val="24"/>
          </w:rPr>
          <m:t>PCC</m:t>
        </m:r>
      </m:oMath>
      <w:r>
        <w:rPr>
          <w:rFonts w:ascii="Times New Roman" w:eastAsiaTheme="minorEastAsia" w:hAnsi="Times New Roman" w:cs="Times New Roman"/>
          <w:sz w:val="24"/>
          <w:szCs w:val="24"/>
        </w:rPr>
        <w:t xml:space="preserve"> is described followed by the BPSO algorithm. </w:t>
      </w:r>
      <m:oMath>
        <m:r>
          <w:rPr>
            <w:rFonts w:ascii="Cambria Math" w:eastAsiaTheme="minorEastAsia" w:hAnsi="Cambria Math" w:cs="Times New Roman"/>
            <w:sz w:val="24"/>
            <w:szCs w:val="24"/>
          </w:rPr>
          <m:t>PCC</m:t>
        </m:r>
      </m:oMath>
      <w:r w:rsidRPr="008A55B4">
        <w:rPr>
          <w:rFonts w:ascii="Times New Roman" w:eastAsiaTheme="minorEastAsia" w:hAnsi="Times New Roman" w:cs="Times New Roman"/>
          <w:sz w:val="24"/>
          <w:szCs w:val="24"/>
        </w:rPr>
        <w:t xml:space="preserve"> </w:t>
      </w:r>
      <w:r w:rsidR="001B1E67" w:rsidRPr="008A55B4">
        <w:rPr>
          <w:rFonts w:ascii="Times New Roman" w:eastAsiaTheme="minorEastAsia" w:hAnsi="Times New Roman" w:cs="Times New Roman"/>
          <w:sz w:val="24"/>
          <w:szCs w:val="24"/>
        </w:rPr>
        <w:t>Is</w:t>
      </w:r>
      <w:r w:rsidRPr="008A55B4">
        <w:rPr>
          <w:rFonts w:ascii="Times New Roman" w:eastAsiaTheme="minorEastAsia" w:hAnsi="Times New Roman" w:cs="Times New Roman"/>
          <w:sz w:val="24"/>
          <w:szCs w:val="24"/>
        </w:rPr>
        <w:t xml:space="preserve"> a correlation measure which is used in statistics to find the strength of linear dependence between two random variables x and y. It is denoted by the equation</w:t>
      </w:r>
      <w:r w:rsidR="00035D59">
        <w:rPr>
          <w:rFonts w:ascii="Times New Roman" w:eastAsiaTheme="minorEastAsia" w:hAnsi="Times New Roman" w:cs="Times New Roman"/>
          <w:sz w:val="24"/>
          <w:szCs w:val="24"/>
        </w:rPr>
        <w:t xml:space="preserve"> 12</w:t>
      </w:r>
      <w:r w:rsidRPr="008A55B4">
        <w:rPr>
          <w:rFonts w:ascii="Times New Roman" w:eastAsiaTheme="minorEastAsia" w:hAnsi="Times New Roman" w:cs="Times New Roman"/>
          <w:sz w:val="24"/>
          <w:szCs w:val="24"/>
        </w:rPr>
        <w:t>:</w:t>
      </w:r>
    </w:p>
    <w:p w14:paraId="6447A3C4" w14:textId="77777777" w:rsidR="006518D1" w:rsidRPr="002700B4" w:rsidRDefault="00651D31" w:rsidP="006D3A26">
      <w:pPr>
        <w:spacing w:line="360" w:lineRule="auto"/>
        <w:jc w:val="both"/>
        <w:rPr>
          <w:rFonts w:ascii="Times New Roman" w:eastAsiaTheme="minorEastAsia" w:hAnsi="Times New Roman" w:cs="Times New Roman"/>
          <w:color w:val="000000"/>
          <w:sz w:val="24"/>
          <w:szCs w:val="24"/>
          <w:shd w:val="clear" w:color="auto" w:fill="FFFFFF"/>
        </w:rPr>
      </w:pPr>
      <m:oMathPara>
        <m:oMath>
          <m:sSub>
            <m:sSubPr>
              <m:ctrlPr>
                <w:rPr>
                  <w:rFonts w:ascii="Cambria Math" w:eastAsia="Times New Roman" w:hAnsi="Cambria Math" w:cs="Cambria Math"/>
                  <w:i/>
                  <w:color w:val="000000"/>
                  <w:sz w:val="24"/>
                  <w:szCs w:val="24"/>
                  <w:shd w:val="clear" w:color="auto" w:fill="FFFFFF"/>
                </w:rPr>
              </m:ctrlPr>
            </m:sSubPr>
            <m:e>
              <m:r>
                <w:rPr>
                  <w:rFonts w:ascii="Cambria Math" w:eastAsia="Times New Roman" w:hAnsi="Cambria Math" w:cs="Cambria Math"/>
                  <w:color w:val="000000"/>
                  <w:sz w:val="24"/>
                  <w:szCs w:val="24"/>
                  <w:shd w:val="clear" w:color="auto" w:fill="FFFFFF"/>
                </w:rPr>
                <m:t>r</m:t>
              </m:r>
            </m:e>
            <m:sub>
              <m:r>
                <w:rPr>
                  <w:rFonts w:ascii="Cambria Math" w:eastAsia="Times New Roman" w:hAnsi="Cambria Math" w:cs="Cambria Math"/>
                  <w:color w:val="000000"/>
                  <w:sz w:val="24"/>
                  <w:szCs w:val="24"/>
                  <w:shd w:val="clear" w:color="auto" w:fill="FFFFFF"/>
                </w:rPr>
                <m:t>xy</m:t>
              </m:r>
            </m:sub>
          </m:sSub>
          <m:r>
            <m:rPr>
              <m:sty m:val="p"/>
            </m:rPr>
            <w:rPr>
              <w:rFonts w:ascii="Cambria Math" w:eastAsia="Times New Roman" w:hAnsi="Cambria Math" w:cs="Cambria Math"/>
              <w:color w:val="000000"/>
              <w:sz w:val="24"/>
              <w:szCs w:val="24"/>
              <w:shd w:val="clear" w:color="auto" w:fill="FFFFFF"/>
            </w:rPr>
            <m:t>=</m:t>
          </m:r>
          <m:f>
            <m:fPr>
              <m:ctrlPr>
                <w:rPr>
                  <w:rFonts w:ascii="Cambria Math" w:eastAsia="Times New Roman" w:hAnsi="Cambria Math" w:cs="Times New Roman"/>
                  <w:color w:val="000000"/>
                  <w:sz w:val="24"/>
                  <w:szCs w:val="24"/>
                  <w:shd w:val="clear" w:color="auto" w:fill="FFFFFF"/>
                </w:rPr>
              </m:ctrlPr>
            </m:fPr>
            <m:num>
              <m:nary>
                <m:naryPr>
                  <m:chr m:val="∑"/>
                  <m:ctrlPr>
                    <w:rPr>
                      <w:rFonts w:ascii="Cambria Math" w:eastAsia="Times New Roman" w:hAnsi="Cambria Math" w:cs="Times New Roman"/>
                      <w:i/>
                      <w:color w:val="000000"/>
                      <w:sz w:val="24"/>
                      <w:szCs w:val="24"/>
                      <w:shd w:val="clear" w:color="auto" w:fill="FFFFFF"/>
                    </w:rPr>
                  </m:ctrlPr>
                </m:naryPr>
                <m:sub>
                  <m:r>
                    <w:rPr>
                      <w:rFonts w:ascii="Cambria Math" w:eastAsia="Times New Roman" w:hAnsi="Cambria Math" w:cs="Times New Roman"/>
                      <w:color w:val="000000"/>
                      <w:sz w:val="24"/>
                      <w:szCs w:val="24"/>
                      <w:shd w:val="clear" w:color="auto" w:fill="FFFFFF"/>
                    </w:rPr>
                    <m:t>i=1</m:t>
                  </m:r>
                </m:sub>
                <m:sup>
                  <m:r>
                    <w:rPr>
                      <w:rFonts w:ascii="Cambria Math" w:eastAsia="Times New Roman" w:hAnsi="Cambria Math" w:cs="Times New Roman"/>
                      <w:color w:val="000000"/>
                      <w:sz w:val="24"/>
                      <w:szCs w:val="24"/>
                      <w:shd w:val="clear" w:color="auto" w:fill="FFFFFF"/>
                    </w:rPr>
                    <m:t>n</m:t>
                  </m:r>
                </m:sup>
                <m:e>
                  <m:d>
                    <m:dPr>
                      <m:ctrlPr>
                        <w:rPr>
                          <w:rFonts w:ascii="Cambria Math" w:eastAsia="Times New Roman" w:hAnsi="Cambria Math" w:cs="Times New Roman"/>
                          <w:i/>
                          <w:color w:val="000000"/>
                          <w:sz w:val="24"/>
                          <w:szCs w:val="24"/>
                          <w:shd w:val="clear" w:color="auto" w:fill="FFFFFF"/>
                        </w:rPr>
                      </m:ctrlPr>
                    </m:dPr>
                    <m:e>
                      <m:sSub>
                        <m:sSubPr>
                          <m:ctrlPr>
                            <w:rPr>
                              <w:rFonts w:ascii="Cambria Math" w:eastAsia="Times New Roman" w:hAnsi="Cambria Math" w:cs="Times New Roman"/>
                              <w:i/>
                              <w:color w:val="000000"/>
                              <w:sz w:val="24"/>
                              <w:szCs w:val="24"/>
                              <w:shd w:val="clear" w:color="auto" w:fill="FFFFFF"/>
                            </w:rPr>
                          </m:ctrlPr>
                        </m:sSubPr>
                        <m:e>
                          <m:r>
                            <w:rPr>
                              <w:rFonts w:ascii="Cambria Math" w:eastAsia="Times New Roman" w:hAnsi="Cambria Math" w:cs="Times New Roman"/>
                              <w:color w:val="000000"/>
                              <w:sz w:val="24"/>
                              <w:szCs w:val="24"/>
                              <w:shd w:val="clear" w:color="auto" w:fill="FFFFFF"/>
                            </w:rPr>
                            <m:t>x</m:t>
                          </m:r>
                        </m:e>
                        <m:sub>
                          <m:r>
                            <w:rPr>
                              <w:rFonts w:ascii="Cambria Math" w:eastAsia="Times New Roman" w:hAnsi="Cambria Math" w:cs="Times New Roman"/>
                              <w:color w:val="000000"/>
                              <w:sz w:val="24"/>
                              <w:szCs w:val="24"/>
                              <w:shd w:val="clear" w:color="auto" w:fill="FFFFFF"/>
                            </w:rPr>
                            <m:t>i</m:t>
                          </m:r>
                        </m:sub>
                      </m:sSub>
                      <m:r>
                        <w:rPr>
                          <w:rFonts w:ascii="Cambria Math" w:eastAsia="Times New Roman" w:hAnsi="Cambria Math" w:cs="Times New Roman"/>
                          <w:color w:val="000000"/>
                          <w:sz w:val="24"/>
                          <w:szCs w:val="24"/>
                          <w:shd w:val="clear" w:color="auto" w:fill="FFFFFF"/>
                        </w:rPr>
                        <m:t xml:space="preserve">- </m:t>
                      </m:r>
                      <m:sSup>
                        <m:sSupPr>
                          <m:ctrlPr>
                            <w:rPr>
                              <w:rFonts w:ascii="Cambria Math" w:eastAsia="Times New Roman" w:hAnsi="Cambria Math" w:cs="Times New Roman"/>
                              <w:i/>
                              <w:color w:val="000000"/>
                              <w:sz w:val="24"/>
                              <w:szCs w:val="24"/>
                              <w:shd w:val="clear" w:color="auto" w:fill="FFFFFF"/>
                            </w:rPr>
                          </m:ctrlPr>
                        </m:sSupPr>
                        <m:e>
                          <m:r>
                            <w:rPr>
                              <w:rFonts w:ascii="Cambria Math" w:eastAsia="Times New Roman" w:hAnsi="Cambria Math" w:cs="Times New Roman"/>
                              <w:color w:val="000000"/>
                              <w:sz w:val="24"/>
                              <w:szCs w:val="24"/>
                              <w:shd w:val="clear" w:color="auto" w:fill="FFFFFF"/>
                            </w:rPr>
                            <m:t>x</m:t>
                          </m:r>
                        </m:e>
                        <m:sup>
                          <m:r>
                            <w:rPr>
                              <w:rFonts w:ascii="Cambria Math" w:eastAsia="Times New Roman" w:hAnsi="Cambria Math" w:cs="Times New Roman"/>
                              <w:color w:val="000000"/>
                              <w:sz w:val="24"/>
                              <w:szCs w:val="24"/>
                              <w:shd w:val="clear" w:color="auto" w:fill="FFFFFF"/>
                            </w:rPr>
                            <m:t>-</m:t>
                          </m:r>
                        </m:sup>
                      </m:sSup>
                    </m:e>
                  </m:d>
                  <m:d>
                    <m:dPr>
                      <m:ctrlPr>
                        <w:rPr>
                          <w:rFonts w:ascii="Cambria Math" w:eastAsia="Times New Roman" w:hAnsi="Cambria Math" w:cs="Times New Roman"/>
                          <w:i/>
                          <w:color w:val="000000"/>
                          <w:sz w:val="24"/>
                          <w:szCs w:val="24"/>
                          <w:shd w:val="clear" w:color="auto" w:fill="FFFFFF"/>
                        </w:rPr>
                      </m:ctrlPr>
                    </m:dPr>
                    <m:e>
                      <m:sSub>
                        <m:sSubPr>
                          <m:ctrlPr>
                            <w:rPr>
                              <w:rFonts w:ascii="Cambria Math" w:eastAsia="Times New Roman" w:hAnsi="Cambria Math" w:cs="Times New Roman"/>
                              <w:i/>
                              <w:color w:val="000000"/>
                              <w:sz w:val="24"/>
                              <w:szCs w:val="24"/>
                              <w:shd w:val="clear" w:color="auto" w:fill="FFFFFF"/>
                            </w:rPr>
                          </m:ctrlPr>
                        </m:sSubPr>
                        <m:e>
                          <m:r>
                            <w:rPr>
                              <w:rFonts w:ascii="Cambria Math" w:eastAsia="Times New Roman" w:hAnsi="Cambria Math" w:cs="Times New Roman"/>
                              <w:color w:val="000000"/>
                              <w:sz w:val="24"/>
                              <w:szCs w:val="24"/>
                              <w:shd w:val="clear" w:color="auto" w:fill="FFFFFF"/>
                            </w:rPr>
                            <m:t>y</m:t>
                          </m:r>
                        </m:e>
                        <m:sub>
                          <m:r>
                            <w:rPr>
                              <w:rFonts w:ascii="Cambria Math" w:eastAsia="Times New Roman" w:hAnsi="Cambria Math" w:cs="Times New Roman"/>
                              <w:color w:val="000000"/>
                              <w:sz w:val="24"/>
                              <w:szCs w:val="24"/>
                              <w:shd w:val="clear" w:color="auto" w:fill="FFFFFF"/>
                            </w:rPr>
                            <m:t>i</m:t>
                          </m:r>
                        </m:sub>
                      </m:sSub>
                      <m:r>
                        <w:rPr>
                          <w:rFonts w:ascii="Cambria Math" w:eastAsia="Times New Roman" w:hAnsi="Cambria Math" w:cs="Times New Roman"/>
                          <w:color w:val="000000"/>
                          <w:sz w:val="24"/>
                          <w:szCs w:val="24"/>
                          <w:shd w:val="clear" w:color="auto" w:fill="FFFFFF"/>
                        </w:rPr>
                        <m:t>-</m:t>
                      </m:r>
                      <m:sSup>
                        <m:sSupPr>
                          <m:ctrlPr>
                            <w:rPr>
                              <w:rFonts w:ascii="Cambria Math" w:eastAsia="Times New Roman" w:hAnsi="Cambria Math" w:cs="Times New Roman"/>
                              <w:i/>
                              <w:color w:val="000000"/>
                              <w:sz w:val="24"/>
                              <w:szCs w:val="24"/>
                              <w:shd w:val="clear" w:color="auto" w:fill="FFFFFF"/>
                            </w:rPr>
                          </m:ctrlPr>
                        </m:sSupPr>
                        <m:e>
                          <m:r>
                            <w:rPr>
                              <w:rFonts w:ascii="Cambria Math" w:eastAsia="Times New Roman" w:hAnsi="Cambria Math" w:cs="Times New Roman"/>
                              <w:color w:val="000000"/>
                              <w:sz w:val="24"/>
                              <w:szCs w:val="24"/>
                              <w:shd w:val="clear" w:color="auto" w:fill="FFFFFF"/>
                            </w:rPr>
                            <m:t>y</m:t>
                          </m:r>
                        </m:e>
                        <m:sup>
                          <m:r>
                            <w:rPr>
                              <w:rFonts w:ascii="Cambria Math" w:eastAsia="Times New Roman" w:hAnsi="Cambria Math" w:cs="Times New Roman"/>
                              <w:color w:val="000000"/>
                              <w:sz w:val="24"/>
                              <w:szCs w:val="24"/>
                              <w:shd w:val="clear" w:color="auto" w:fill="FFFFFF"/>
                            </w:rPr>
                            <m:t>-</m:t>
                          </m:r>
                        </m:sup>
                      </m:sSup>
                    </m:e>
                  </m:d>
                </m:e>
              </m:nary>
            </m:num>
            <m:den>
              <m:rad>
                <m:radPr>
                  <m:degHide m:val="1"/>
                  <m:ctrlPr>
                    <w:rPr>
                      <w:rFonts w:ascii="Cambria Math" w:eastAsia="Times New Roman" w:hAnsi="Cambria Math" w:cs="Segoe UI"/>
                      <w:color w:val="000000"/>
                      <w:sz w:val="24"/>
                      <w:szCs w:val="24"/>
                      <w:bdr w:val="none" w:sz="0" w:space="0" w:color="auto" w:frame="1"/>
                      <w:shd w:val="clear" w:color="auto" w:fill="FFFFFF"/>
                    </w:rPr>
                  </m:ctrlPr>
                </m:radPr>
                <m:deg>
                  <m:ctrlPr>
                    <w:rPr>
                      <w:rFonts w:ascii="Cambria Math" w:eastAsia="Times New Roman" w:hAnsi="Cambria Math" w:cs="Cambria Math"/>
                      <w:i/>
                      <w:color w:val="000000"/>
                      <w:sz w:val="24"/>
                      <w:szCs w:val="24"/>
                      <w:shd w:val="clear" w:color="auto" w:fill="FFFFFF"/>
                    </w:rPr>
                  </m:ctrlPr>
                </m:deg>
                <m:e>
                  <m:nary>
                    <m:naryPr>
                      <m:chr m:val="∑"/>
                      <m:ctrlPr>
                        <w:rPr>
                          <w:rFonts w:ascii="Cambria Math" w:eastAsia="Times New Roman" w:hAnsi="Cambria Math" w:cs="Cambria Math"/>
                          <w:color w:val="000000"/>
                          <w:sz w:val="24"/>
                          <w:szCs w:val="24"/>
                          <w:shd w:val="clear" w:color="auto" w:fill="FFFFFF"/>
                        </w:rPr>
                      </m:ctrlPr>
                    </m:naryPr>
                    <m:sub>
                      <m:r>
                        <m:rPr>
                          <m:sty m:val="p"/>
                        </m:rPr>
                        <w:rPr>
                          <w:rFonts w:ascii="Cambria Math" w:eastAsia="Times New Roman" w:hAnsi="Cambria Math" w:cs="Cambria Math"/>
                          <w:color w:val="000000"/>
                          <w:sz w:val="24"/>
                          <w:szCs w:val="24"/>
                          <w:shd w:val="clear" w:color="auto" w:fill="FFFFFF"/>
                        </w:rPr>
                        <m:t>i=1</m:t>
                      </m:r>
                    </m:sub>
                    <m:sup>
                      <m:r>
                        <m:rPr>
                          <m:sty m:val="p"/>
                        </m:rPr>
                        <w:rPr>
                          <w:rFonts w:ascii="Cambria Math" w:eastAsia="Times New Roman" w:hAnsi="Cambria Math" w:cs="Cambria Math"/>
                          <w:color w:val="000000"/>
                          <w:sz w:val="24"/>
                          <w:szCs w:val="24"/>
                          <w:shd w:val="clear" w:color="auto" w:fill="FFFFFF"/>
                        </w:rPr>
                        <m:t>n</m:t>
                      </m:r>
                    </m:sup>
                    <m:e>
                      <m:sSup>
                        <m:sSupPr>
                          <m:ctrlPr>
                            <w:rPr>
                              <w:rFonts w:ascii="Cambria Math" w:eastAsia="Times New Roman" w:hAnsi="Cambria Math" w:cs="Cambria Math"/>
                              <w:i/>
                              <w:color w:val="000000"/>
                              <w:sz w:val="24"/>
                              <w:szCs w:val="24"/>
                              <w:shd w:val="clear" w:color="auto" w:fill="FFFFFF"/>
                            </w:rPr>
                          </m:ctrlPr>
                        </m:sSupPr>
                        <m:e>
                          <m:d>
                            <m:dPr>
                              <m:ctrlPr>
                                <w:rPr>
                                  <w:rFonts w:ascii="Cambria Math" w:eastAsia="Times New Roman" w:hAnsi="Cambria Math" w:cs="Cambria Math"/>
                                  <w:i/>
                                  <w:color w:val="000000"/>
                                  <w:sz w:val="24"/>
                                  <w:szCs w:val="24"/>
                                  <w:shd w:val="clear" w:color="auto" w:fill="FFFFFF"/>
                                </w:rPr>
                              </m:ctrlPr>
                            </m:dPr>
                            <m:e>
                              <m:sSub>
                                <m:sSubPr>
                                  <m:ctrlPr>
                                    <w:rPr>
                                      <w:rFonts w:ascii="Cambria Math" w:eastAsia="Times New Roman" w:hAnsi="Cambria Math" w:cs="Cambria Math"/>
                                      <w:i/>
                                      <w:color w:val="000000"/>
                                      <w:sz w:val="24"/>
                                      <w:szCs w:val="24"/>
                                      <w:shd w:val="clear" w:color="auto" w:fill="FFFFFF"/>
                                    </w:rPr>
                                  </m:ctrlPr>
                                </m:sSubPr>
                                <m:e>
                                  <m:r>
                                    <w:rPr>
                                      <w:rFonts w:ascii="Cambria Math" w:eastAsia="Times New Roman" w:hAnsi="Cambria Math" w:cs="Cambria Math"/>
                                      <w:color w:val="000000"/>
                                      <w:sz w:val="24"/>
                                      <w:szCs w:val="24"/>
                                      <w:shd w:val="clear" w:color="auto" w:fill="FFFFFF"/>
                                    </w:rPr>
                                    <m:t>y</m:t>
                                  </m:r>
                                </m:e>
                                <m:sub>
                                  <m:r>
                                    <w:rPr>
                                      <w:rFonts w:ascii="Cambria Math" w:eastAsia="Times New Roman" w:hAnsi="Cambria Math" w:cs="Cambria Math"/>
                                      <w:color w:val="000000"/>
                                      <w:sz w:val="24"/>
                                      <w:szCs w:val="24"/>
                                      <w:shd w:val="clear" w:color="auto" w:fill="FFFFFF"/>
                                    </w:rPr>
                                    <m:t>i</m:t>
                                  </m:r>
                                </m:sub>
                              </m:sSub>
                              <m:r>
                                <w:rPr>
                                  <w:rFonts w:ascii="Cambria Math" w:eastAsia="Times New Roman" w:hAnsi="Cambria Math" w:cs="Cambria Math"/>
                                  <w:color w:val="000000"/>
                                  <w:sz w:val="24"/>
                                  <w:szCs w:val="24"/>
                                  <w:shd w:val="clear" w:color="auto" w:fill="FFFFFF"/>
                                </w:rPr>
                                <m:t>-</m:t>
                              </m:r>
                              <m:sSup>
                                <m:sSupPr>
                                  <m:ctrlPr>
                                    <w:rPr>
                                      <w:rFonts w:ascii="Cambria Math" w:eastAsia="Times New Roman" w:hAnsi="Cambria Math" w:cs="Cambria Math"/>
                                      <w:i/>
                                      <w:color w:val="000000"/>
                                      <w:sz w:val="24"/>
                                      <w:szCs w:val="24"/>
                                      <w:shd w:val="clear" w:color="auto" w:fill="FFFFFF"/>
                                    </w:rPr>
                                  </m:ctrlPr>
                                </m:sSupPr>
                                <m:e>
                                  <m:r>
                                    <w:rPr>
                                      <w:rFonts w:ascii="Cambria Math" w:eastAsia="Times New Roman" w:hAnsi="Cambria Math" w:cs="Cambria Math"/>
                                      <w:color w:val="000000"/>
                                      <w:sz w:val="24"/>
                                      <w:szCs w:val="24"/>
                                      <w:shd w:val="clear" w:color="auto" w:fill="FFFFFF"/>
                                    </w:rPr>
                                    <m:t>y</m:t>
                                  </m:r>
                                </m:e>
                                <m:sup>
                                  <m:r>
                                    <w:rPr>
                                      <w:rFonts w:ascii="Cambria Math" w:eastAsia="Times New Roman" w:hAnsi="Cambria Math" w:cs="Cambria Math"/>
                                      <w:color w:val="000000"/>
                                      <w:sz w:val="24"/>
                                      <w:szCs w:val="24"/>
                                      <w:shd w:val="clear" w:color="auto" w:fill="FFFFFF"/>
                                    </w:rPr>
                                    <m:t>-</m:t>
                                  </m:r>
                                </m:sup>
                              </m:sSup>
                            </m:e>
                          </m:d>
                        </m:e>
                        <m:sup>
                          <m:r>
                            <w:rPr>
                              <w:rFonts w:ascii="Cambria Math" w:eastAsia="Times New Roman" w:hAnsi="Cambria Math" w:cs="Cambria Math"/>
                              <w:color w:val="000000"/>
                              <w:sz w:val="24"/>
                              <w:szCs w:val="24"/>
                              <w:shd w:val="clear" w:color="auto" w:fill="FFFFFF"/>
                            </w:rPr>
                            <m:t>2</m:t>
                          </m:r>
                        </m:sup>
                      </m:sSup>
                    </m:e>
                  </m:nary>
                  <m:rad>
                    <m:radPr>
                      <m:degHide m:val="1"/>
                      <m:ctrlPr>
                        <w:rPr>
                          <w:rFonts w:ascii="Cambria Math" w:eastAsia="Times New Roman" w:hAnsi="Cambria Math" w:cs="Segoe UI"/>
                          <w:color w:val="000000"/>
                          <w:sz w:val="24"/>
                          <w:szCs w:val="24"/>
                          <w:bdr w:val="none" w:sz="0" w:space="0" w:color="auto" w:frame="1"/>
                          <w:shd w:val="clear" w:color="auto" w:fill="FFFFFF"/>
                        </w:rPr>
                      </m:ctrlPr>
                    </m:radPr>
                    <m:deg>
                      <m:ctrlPr>
                        <w:rPr>
                          <w:rFonts w:ascii="Cambria Math" w:eastAsia="Times New Roman" w:hAnsi="Cambria Math" w:cs="Cambria Math"/>
                          <w:i/>
                          <w:color w:val="000000"/>
                          <w:sz w:val="24"/>
                          <w:szCs w:val="24"/>
                          <w:shd w:val="clear" w:color="auto" w:fill="FFFFFF"/>
                        </w:rPr>
                      </m:ctrlPr>
                    </m:deg>
                    <m:e>
                      <m:nary>
                        <m:naryPr>
                          <m:chr m:val="∑"/>
                          <m:ctrlPr>
                            <w:rPr>
                              <w:rFonts w:ascii="Cambria Math" w:eastAsia="Times New Roman" w:hAnsi="Cambria Math" w:cs="Cambria Math"/>
                              <w:color w:val="000000"/>
                              <w:sz w:val="24"/>
                              <w:szCs w:val="24"/>
                              <w:shd w:val="clear" w:color="auto" w:fill="FFFFFF"/>
                            </w:rPr>
                          </m:ctrlPr>
                        </m:naryPr>
                        <m:sub>
                          <m:r>
                            <m:rPr>
                              <m:sty m:val="p"/>
                            </m:rPr>
                            <w:rPr>
                              <w:rFonts w:ascii="Cambria Math" w:eastAsia="Times New Roman" w:hAnsi="Cambria Math" w:cs="Cambria Math"/>
                              <w:color w:val="000000"/>
                              <w:sz w:val="24"/>
                              <w:szCs w:val="24"/>
                              <w:shd w:val="clear" w:color="auto" w:fill="FFFFFF"/>
                            </w:rPr>
                            <m:t>i=1</m:t>
                          </m:r>
                        </m:sub>
                        <m:sup>
                          <m:r>
                            <m:rPr>
                              <m:sty m:val="p"/>
                            </m:rPr>
                            <w:rPr>
                              <w:rFonts w:ascii="Cambria Math" w:eastAsia="Times New Roman" w:hAnsi="Cambria Math" w:cs="Cambria Math"/>
                              <w:color w:val="000000"/>
                              <w:sz w:val="24"/>
                              <w:szCs w:val="24"/>
                              <w:shd w:val="clear" w:color="auto" w:fill="FFFFFF"/>
                            </w:rPr>
                            <m:t>n</m:t>
                          </m:r>
                        </m:sup>
                        <m:e>
                          <m:sSup>
                            <m:sSupPr>
                              <m:ctrlPr>
                                <w:rPr>
                                  <w:rFonts w:ascii="Cambria Math" w:eastAsia="Times New Roman" w:hAnsi="Cambria Math" w:cs="Cambria Math"/>
                                  <w:i/>
                                  <w:color w:val="000000"/>
                                  <w:sz w:val="24"/>
                                  <w:szCs w:val="24"/>
                                  <w:shd w:val="clear" w:color="auto" w:fill="FFFFFF"/>
                                </w:rPr>
                              </m:ctrlPr>
                            </m:sSupPr>
                            <m:e>
                              <m:d>
                                <m:dPr>
                                  <m:ctrlPr>
                                    <w:rPr>
                                      <w:rFonts w:ascii="Cambria Math" w:eastAsia="Times New Roman" w:hAnsi="Cambria Math" w:cs="Cambria Math"/>
                                      <w:i/>
                                      <w:color w:val="000000"/>
                                      <w:sz w:val="24"/>
                                      <w:szCs w:val="24"/>
                                      <w:shd w:val="clear" w:color="auto" w:fill="FFFFFF"/>
                                    </w:rPr>
                                  </m:ctrlPr>
                                </m:dPr>
                                <m:e>
                                  <m:r>
                                    <w:rPr>
                                      <w:rFonts w:ascii="Cambria Math" w:eastAsia="Times New Roman" w:hAnsi="Cambria Math" w:cs="Cambria Math"/>
                                      <w:color w:val="000000"/>
                                      <w:sz w:val="24"/>
                                      <w:szCs w:val="24"/>
                                      <w:shd w:val="clear" w:color="auto" w:fill="FFFFFF"/>
                                    </w:rPr>
                                    <m:t>x-</m:t>
                                  </m:r>
                                  <m:sSup>
                                    <m:sSupPr>
                                      <m:ctrlPr>
                                        <w:rPr>
                                          <w:rFonts w:ascii="Cambria Math" w:eastAsia="Times New Roman" w:hAnsi="Cambria Math" w:cs="Cambria Math"/>
                                          <w:i/>
                                          <w:color w:val="000000"/>
                                          <w:sz w:val="24"/>
                                          <w:szCs w:val="24"/>
                                          <w:shd w:val="clear" w:color="auto" w:fill="FFFFFF"/>
                                        </w:rPr>
                                      </m:ctrlPr>
                                    </m:sSupPr>
                                    <m:e>
                                      <m:r>
                                        <w:rPr>
                                          <w:rFonts w:ascii="Cambria Math" w:eastAsia="Times New Roman" w:hAnsi="Cambria Math" w:cs="Cambria Math"/>
                                          <w:color w:val="000000"/>
                                          <w:sz w:val="24"/>
                                          <w:szCs w:val="24"/>
                                          <w:shd w:val="clear" w:color="auto" w:fill="FFFFFF"/>
                                        </w:rPr>
                                        <m:t>x</m:t>
                                      </m:r>
                                    </m:e>
                                    <m:sup>
                                      <m:r>
                                        <w:rPr>
                                          <w:rFonts w:ascii="Cambria Math" w:eastAsia="Times New Roman" w:hAnsi="Cambria Math" w:cs="Cambria Math"/>
                                          <w:color w:val="000000"/>
                                          <w:sz w:val="24"/>
                                          <w:szCs w:val="24"/>
                                          <w:shd w:val="clear" w:color="auto" w:fill="FFFFFF"/>
                                        </w:rPr>
                                        <m:t>-</m:t>
                                      </m:r>
                                    </m:sup>
                                  </m:sSup>
                                </m:e>
                              </m:d>
                            </m:e>
                            <m:sup>
                              <m:r>
                                <w:rPr>
                                  <w:rFonts w:ascii="Cambria Math" w:eastAsia="Times New Roman" w:hAnsi="Cambria Math" w:cs="Cambria Math"/>
                                  <w:color w:val="000000"/>
                                  <w:sz w:val="24"/>
                                  <w:szCs w:val="24"/>
                                  <w:shd w:val="clear" w:color="auto" w:fill="FFFFFF"/>
                                </w:rPr>
                                <m:t>2</m:t>
                              </m:r>
                            </m:sup>
                          </m:sSup>
                        </m:e>
                      </m:nary>
                    </m:e>
                  </m:rad>
                </m:e>
              </m:rad>
            </m:den>
          </m:f>
          <m:r>
            <w:rPr>
              <w:rFonts w:ascii="Cambria Math" w:eastAsia="Times New Roman" w:hAnsi="Cambria Math" w:cs="Times New Roman"/>
              <w:color w:val="000000"/>
              <w:sz w:val="24"/>
              <w:szCs w:val="24"/>
              <w:shd w:val="clear" w:color="auto" w:fill="FFFFFF"/>
            </w:rPr>
            <m:t>………</m:t>
          </m:r>
          <m:d>
            <m:dPr>
              <m:ctrlPr>
                <w:rPr>
                  <w:rFonts w:ascii="Cambria Math" w:eastAsia="Times New Roman" w:hAnsi="Cambria Math" w:cs="Times New Roman"/>
                  <w:i/>
                  <w:color w:val="000000"/>
                  <w:sz w:val="24"/>
                  <w:szCs w:val="24"/>
                  <w:shd w:val="clear" w:color="auto" w:fill="FFFFFF"/>
                </w:rPr>
              </m:ctrlPr>
            </m:dPr>
            <m:e>
              <m:r>
                <w:rPr>
                  <w:rFonts w:ascii="Cambria Math" w:eastAsia="Times New Roman" w:hAnsi="Cambria Math" w:cs="Times New Roman"/>
                  <w:color w:val="000000"/>
                  <w:sz w:val="24"/>
                  <w:szCs w:val="24"/>
                  <w:shd w:val="clear" w:color="auto" w:fill="FFFFFF"/>
                </w:rPr>
                <m:t>12</m:t>
              </m:r>
            </m:e>
          </m:d>
        </m:oMath>
      </m:oMathPara>
    </w:p>
    <w:p w14:paraId="2B6273DD" w14:textId="77777777" w:rsidR="006518D1" w:rsidRPr="008E673C" w:rsidRDefault="006518D1" w:rsidP="006D3A26">
      <w:pPr>
        <w:spacing w:line="360" w:lineRule="auto"/>
        <w:jc w:val="both"/>
        <w:rPr>
          <w:rFonts w:ascii="Times New Roman" w:eastAsiaTheme="minorEastAsia" w:hAnsi="Times New Roman" w:cs="Times New Roman"/>
          <w:sz w:val="24"/>
          <w:szCs w:val="24"/>
        </w:rPr>
      </w:pPr>
      <w:r w:rsidRPr="008E673C">
        <w:rPr>
          <w:rFonts w:ascii="Times New Roman" w:eastAsiaTheme="minorEastAsia" w:hAnsi="Times New Roman" w:cs="Times New Roman"/>
          <w:sz w:val="24"/>
          <w:szCs w:val="24"/>
        </w:rPr>
        <w:t>Where</w:t>
      </w:r>
      <w:r>
        <w:rPr>
          <w:rFonts w:ascii="Times New Roman" w:eastAsiaTheme="minorEastAsia" w:hAnsi="Times New Roman" w:cs="Times New Roman"/>
          <w:sz w:val="24"/>
          <w:szCs w:val="24"/>
        </w:rPr>
        <w:t>,</w:t>
      </w:r>
      <w:r w:rsidRPr="008E673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xy</m:t>
            </m:r>
          </m:sub>
        </m:sSub>
      </m:oMath>
      <w:r w:rsidRPr="008E673C">
        <w:rPr>
          <w:rFonts w:ascii="Times New Roman" w:eastAsiaTheme="minorEastAsia" w:hAnsi="Times New Roman" w:cs="Times New Roman"/>
          <w:sz w:val="24"/>
          <w:szCs w:val="24"/>
        </w:rPr>
        <w:t xml:space="preserve"> is the </w:t>
      </w:r>
      <m:oMath>
        <m:r>
          <w:rPr>
            <w:rFonts w:ascii="Cambria Math" w:eastAsiaTheme="minorEastAsia" w:hAnsi="Cambria Math" w:cs="Times New Roman"/>
            <w:sz w:val="24"/>
            <w:szCs w:val="24"/>
          </w:rPr>
          <m:t>PCC</m:t>
        </m:r>
      </m:oMath>
      <w:r w:rsidRPr="008E673C">
        <w:rPr>
          <w:rFonts w:ascii="Times New Roman" w:eastAsiaTheme="minorEastAsia" w:hAnsi="Times New Roman" w:cs="Times New Roman"/>
          <w:sz w:val="24"/>
          <w:szCs w:val="24"/>
        </w:rPr>
        <w:t xml:space="preserve"> value,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 xml:space="preserve"> </m:t>
        </m:r>
      </m:oMath>
      <w:r w:rsidRPr="008E673C">
        <w:rPr>
          <w:rFonts w:ascii="Times New Roman" w:eastAsiaTheme="minorEastAsia" w:hAnsi="Times New Roman" w:cs="Times New Roman"/>
          <w:sz w:val="24"/>
          <w:szCs w:val="24"/>
        </w:rPr>
        <w:t xml:space="preserve">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oMath>
      <w:r w:rsidRPr="008E673C">
        <w:rPr>
          <w:rFonts w:ascii="Times New Roman" w:eastAsiaTheme="minorEastAsia" w:hAnsi="Times New Roman" w:cs="Times New Roman"/>
          <w:sz w:val="24"/>
          <w:szCs w:val="24"/>
        </w:rPr>
        <w:t xml:space="preserve"> represents </w:t>
      </w:r>
      <m:oMath>
        <m:r>
          <w:rPr>
            <w:rFonts w:ascii="Cambria Math" w:eastAsiaTheme="minorEastAsia" w:hAnsi="Cambria Math" w:cs="Times New Roman"/>
            <w:sz w:val="24"/>
            <w:szCs w:val="24"/>
          </w:rPr>
          <m:t>i</m:t>
        </m:r>
        <m:r>
          <w:rPr>
            <w:rFonts w:ascii="Cambria Math" w:eastAsiaTheme="minorEastAsia" w:hAnsi="Cambria Math" w:cs="Times New Roman"/>
            <w:sz w:val="24"/>
            <w:szCs w:val="24"/>
            <w:vertAlign w:val="superscript"/>
          </w:rPr>
          <m:t>th</m:t>
        </m:r>
      </m:oMath>
      <w:r w:rsidRPr="008E673C">
        <w:rPr>
          <w:rFonts w:ascii="Times New Roman" w:eastAsiaTheme="minorEastAsia" w:hAnsi="Times New Roman" w:cs="Times New Roman"/>
          <w:sz w:val="24"/>
          <w:szCs w:val="24"/>
        </w:rPr>
        <w:t xml:space="preserve"> sample in x and y respectively and n is the total number of samples. </w:t>
      </w:r>
    </w:p>
    <w:p w14:paraId="7B03C112" w14:textId="77777777" w:rsidR="006518D1" w:rsidRDefault="006518D1" w:rsidP="006D3A26">
      <w:pPr>
        <w:spacing w:line="360" w:lineRule="auto"/>
        <w:jc w:val="both"/>
        <w:rPr>
          <w:rFonts w:ascii="Times New Roman" w:eastAsiaTheme="minorEastAsia" w:hAnsi="Times New Roman" w:cs="Times New Roman"/>
          <w:sz w:val="24"/>
          <w:szCs w:val="24"/>
        </w:rPr>
      </w:pPr>
      <w:r w:rsidRPr="008E673C">
        <w:rPr>
          <w:rFonts w:ascii="Times New Roman" w:eastAsiaTheme="minorEastAsia" w:hAnsi="Times New Roman" w:cs="Times New Roman"/>
          <w:sz w:val="24"/>
          <w:szCs w:val="24"/>
        </w:rPr>
        <w:t xml:space="preserve">In present context, we have considered different features as random variables. From the equation, we know that the </w:t>
      </w:r>
      <m:oMath>
        <m:r>
          <w:rPr>
            <w:rFonts w:ascii="Cambria Math" w:eastAsiaTheme="minorEastAsia" w:hAnsi="Cambria Math" w:cs="Times New Roman"/>
            <w:sz w:val="24"/>
            <w:szCs w:val="24"/>
          </w:rPr>
          <m:t>PCC</m:t>
        </m:r>
      </m:oMath>
      <w:r w:rsidRPr="008E673C">
        <w:rPr>
          <w:rFonts w:ascii="Times New Roman" w:eastAsiaTheme="minorEastAsia" w:hAnsi="Times New Roman" w:cs="Times New Roman"/>
          <w:sz w:val="24"/>
          <w:szCs w:val="24"/>
        </w:rPr>
        <w:t xml:space="preserve"> gives a real value between -1 to +1 for any two features. A value lesser than 0 means both the features are inversely dependent on each other i.e. if one variable increases other will decrease. A value equal to 0 means both the features are independent to each other. A value greater than 0 signifies they both are directly dependent on each other i.e. if one feature increases then the other will also increase.</w:t>
      </w:r>
    </w:p>
    <w:p w14:paraId="5A12BCEF" w14:textId="538D904E" w:rsidR="006518D1" w:rsidRDefault="006518D1" w:rsidP="006D3A26">
      <w:pPr>
        <w:spacing w:line="360" w:lineRule="auto"/>
        <w:jc w:val="both"/>
        <w:rPr>
          <w:rFonts w:ascii="Times New Roman" w:eastAsiaTheme="minorEastAsia" w:hAnsi="Times New Roman" w:cs="Times New Roman"/>
          <w:sz w:val="24"/>
          <w:szCs w:val="24"/>
        </w:rPr>
      </w:pPr>
      <w:r w:rsidRPr="00984456">
        <w:rPr>
          <w:rFonts w:ascii="Times New Roman" w:eastAsiaTheme="minorEastAsia" w:hAnsi="Times New Roman" w:cs="Times New Roman"/>
          <w:b/>
          <w:sz w:val="24"/>
          <w:szCs w:val="24"/>
        </w:rPr>
        <w:lastRenderedPageBreak/>
        <w:t>BPSO:</w:t>
      </w: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br/>
      </w:r>
      <w:r w:rsidRPr="00074DF0">
        <w:rPr>
          <w:rFonts w:ascii="Times New Roman" w:hAnsi="Times New Roman" w:cs="Times New Roman"/>
          <w:sz w:val="24"/>
          <w:szCs w:val="24"/>
        </w:rPr>
        <w:t xml:space="preserve">We define our search space as n dimensional </w:t>
      </w:r>
      <w:r>
        <w:rPr>
          <w:rFonts w:ascii="Times New Roman" w:hAnsi="Times New Roman" w:cs="Times New Roman"/>
          <w:sz w:val="24"/>
          <w:szCs w:val="24"/>
        </w:rPr>
        <w:t xml:space="preserve">space </w:t>
      </w:r>
      <w:r w:rsidRPr="00074DF0">
        <w:rPr>
          <w:rFonts w:ascii="Times New Roman" w:hAnsi="Times New Roman" w:cs="Times New Roman"/>
          <w:sz w:val="24"/>
          <w:szCs w:val="24"/>
        </w:rPr>
        <w:t xml:space="preserve">where each dimension refers to an individual feature in the dataset present. We start with p particles where each particle is a </w:t>
      </w:r>
      <m:oMath>
        <m:r>
          <w:rPr>
            <w:rFonts w:ascii="Cambria Math" w:hAnsi="Cambria Math" w:cs="Times New Roman"/>
            <w:sz w:val="24"/>
            <w:szCs w:val="24"/>
          </w:rPr>
          <m:t xml:space="preserve">n </m:t>
        </m:r>
      </m:oMath>
      <w:r w:rsidRPr="00074DF0">
        <w:rPr>
          <w:rFonts w:ascii="Times New Roman" w:hAnsi="Times New Roman" w:cs="Times New Roman"/>
          <w:sz w:val="24"/>
          <w:szCs w:val="24"/>
        </w:rPr>
        <w:t xml:space="preserve">dimensional position vector representing features present in that particle i.e. </w:t>
      </w: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in</m:t>
            </m:r>
          </m:sub>
        </m:sSub>
        <m:r>
          <w:rPr>
            <w:rFonts w:ascii="Cambria Math" w:hAnsi="Cambria Math" w:cs="Times New Roman"/>
            <w:sz w:val="24"/>
            <w:szCs w:val="24"/>
          </w:rPr>
          <m:t>)</m:t>
        </m:r>
      </m:oMath>
      <w:r w:rsidRPr="00074DF0">
        <w:rPr>
          <w:rFonts w:ascii="Times New Roman" w:hAnsi="Times New Roman" w:cs="Times New Roman"/>
          <w:sz w:val="24"/>
          <w:szCs w:val="24"/>
        </w:rPr>
        <w:t xml:space="preserve"> which represents the position vector of </w:t>
      </w:r>
      <m:oMath>
        <m:r>
          <w:rPr>
            <w:rFonts w:ascii="Cambria Math" w:eastAsiaTheme="minorEastAsia" w:hAnsi="Cambria Math" w:cs="Times New Roman"/>
            <w:color w:val="FF0000"/>
            <w:sz w:val="24"/>
            <w:szCs w:val="24"/>
          </w:rPr>
          <m:t>i</m:t>
        </m:r>
        <m:r>
          <w:rPr>
            <w:rFonts w:ascii="Cambria Math" w:eastAsiaTheme="minorEastAsia" w:hAnsi="Cambria Math" w:cs="Times New Roman"/>
            <w:color w:val="FF0000"/>
            <w:sz w:val="24"/>
            <w:szCs w:val="24"/>
            <w:vertAlign w:val="superscript"/>
          </w:rPr>
          <m:t>th</m:t>
        </m:r>
      </m:oMath>
      <w:r w:rsidR="00731FBF" w:rsidRPr="002343D4">
        <w:rPr>
          <w:rFonts w:ascii="Times New Roman" w:hAnsi="Times New Roman" w:cs="Times New Roman"/>
          <w:color w:val="FF0000"/>
          <w:sz w:val="24"/>
          <w:szCs w:val="24"/>
        </w:rPr>
        <w:t xml:space="preserve"> </w:t>
      </w:r>
      <w:r w:rsidRPr="002343D4">
        <w:rPr>
          <w:rFonts w:ascii="Times New Roman" w:hAnsi="Times New Roman" w:cs="Times New Roman"/>
          <w:color w:val="FF0000"/>
          <w:sz w:val="24"/>
          <w:szCs w:val="24"/>
        </w:rPr>
        <w:t>particle</w:t>
      </w:r>
      <m:oMath>
        <m:r>
          <w:rPr>
            <w:rFonts w:ascii="Cambria Math" w:hAnsi="Cambria Math" w:cs="Times New Roman"/>
            <w:color w:val="FF0000"/>
            <w:sz w:val="24"/>
            <w:szCs w:val="24"/>
          </w:rPr>
          <m:t xml:space="preserve"> </m:t>
        </m:r>
      </m:oMath>
      <w:r w:rsidRPr="00074DF0">
        <w:rPr>
          <w:rFonts w:ascii="Times New Roman" w:hAnsi="Times New Roman" w:cs="Times New Roman"/>
          <w:sz w:val="24"/>
          <w:szCs w:val="24"/>
        </w:rPr>
        <w:t xml:space="preserve">. The velocity of the particle is </w:t>
      </w:r>
      <m:oMath>
        <m:sSub>
          <m:sSubPr>
            <m:ctrlPr>
              <w:rPr>
                <w:rFonts w:ascii="Cambria Math" w:hAnsi="Cambria Math" w:cs="Times New Roman"/>
                <w:i/>
                <w:sz w:val="24"/>
                <w:szCs w:val="24"/>
              </w:rPr>
            </m:ctrlPr>
          </m:sSubPr>
          <m:e>
            <m:r>
              <w:rPr>
                <w:rFonts w:ascii="Cambria Math" w:hAnsi="Cambria Math" w:cs="Times New Roman"/>
                <w:sz w:val="24"/>
                <w:szCs w:val="24"/>
              </w:rPr>
              <m:t xml:space="preserve"> V</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in</m:t>
            </m:r>
          </m:sub>
        </m:sSub>
        <m:r>
          <w:rPr>
            <w:rFonts w:ascii="Cambria Math" w:hAnsi="Cambria Math" w:cs="Times New Roman"/>
            <w:sz w:val="24"/>
            <w:szCs w:val="24"/>
          </w:rPr>
          <m:t>)</m:t>
        </m:r>
      </m:oMath>
      <w:r w:rsidRPr="00074DF0">
        <w:rPr>
          <w:rFonts w:ascii="Times New Roman" w:eastAsiaTheme="minorEastAsia" w:hAnsi="Times New Roman" w:cs="Times New Roman"/>
          <w:sz w:val="24"/>
          <w:szCs w:val="24"/>
        </w:rPr>
        <w:t xml:space="preserve"> which represents velocity of </w:t>
      </w:r>
      <m:oMath>
        <m:r>
          <w:rPr>
            <w:rFonts w:ascii="Cambria Math" w:eastAsiaTheme="minorEastAsia" w:hAnsi="Cambria Math" w:cs="Times New Roman"/>
            <w:sz w:val="24"/>
            <w:szCs w:val="24"/>
          </w:rPr>
          <m:t>i</m:t>
        </m:r>
        <m:r>
          <w:rPr>
            <w:rFonts w:ascii="Cambria Math" w:eastAsiaTheme="minorEastAsia" w:hAnsi="Cambria Math" w:cs="Times New Roman"/>
            <w:sz w:val="24"/>
            <w:szCs w:val="24"/>
            <w:vertAlign w:val="superscript"/>
          </w:rPr>
          <m:t>th</m:t>
        </m:r>
      </m:oMath>
      <w:r w:rsidRPr="00074DF0">
        <w:rPr>
          <w:rFonts w:ascii="Times New Roman" w:eastAsiaTheme="minorEastAsia" w:hAnsi="Times New Roman" w:cs="Times New Roman"/>
          <w:sz w:val="24"/>
          <w:szCs w:val="24"/>
        </w:rPr>
        <w:t xml:space="preserve"> particle. There is a personal best position for each particle. We define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best</m:t>
                </m:r>
              </m:e>
            </m:d>
          </m:sub>
        </m:sSub>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i2</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in</m:t>
                </m:r>
              </m:sub>
            </m:sSub>
          </m:e>
        </m:d>
      </m:oMath>
      <w:r w:rsidRPr="00074DF0">
        <w:rPr>
          <w:rFonts w:ascii="Times New Roman" w:eastAsiaTheme="minorEastAsia" w:hAnsi="Times New Roman" w:cs="Times New Roman"/>
          <w:sz w:val="24"/>
          <w:szCs w:val="24"/>
        </w:rPr>
        <w:t xml:space="preserve"> as the personal best solution for ith particle. There is also a global best solution for all the particles which is represented as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g</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best</m:t>
                </m:r>
              </m:e>
            </m:d>
          </m:sub>
        </m:sSub>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i2</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in</m:t>
                </m:r>
              </m:sub>
            </m:sSub>
          </m:e>
        </m:d>
        <m:r>
          <w:rPr>
            <w:rFonts w:ascii="Cambria Math" w:eastAsiaTheme="minorEastAsia" w:hAnsi="Cambria Math" w:cs="Times New Roman"/>
            <w:sz w:val="24"/>
            <w:szCs w:val="24"/>
          </w:rPr>
          <m:t>.</m:t>
        </m:r>
      </m:oMath>
      <w:r w:rsidRPr="00074DF0">
        <w:rPr>
          <w:rFonts w:ascii="Times New Roman" w:eastAsiaTheme="minorEastAsia" w:hAnsi="Times New Roman" w:cs="Times New Roman"/>
          <w:sz w:val="24"/>
          <w:szCs w:val="24"/>
        </w:rPr>
        <w:t xml:space="preserve"> </w:t>
      </w:r>
    </w:p>
    <w:p w14:paraId="1BE6FE29" w14:textId="77777777" w:rsidR="006518D1" w:rsidRDefault="006518D1" w:rsidP="006D3A26">
      <w:pPr>
        <w:spacing w:line="360" w:lineRule="auto"/>
        <w:jc w:val="both"/>
        <w:rPr>
          <w:rFonts w:ascii="Times New Roman" w:hAnsi="Times New Roman" w:cs="Times New Roman"/>
          <w:sz w:val="24"/>
          <w:szCs w:val="24"/>
        </w:rPr>
      </w:pPr>
      <w:r w:rsidRPr="00074DF0">
        <w:rPr>
          <w:rFonts w:ascii="Times New Roman" w:hAnsi="Times New Roman" w:cs="Times New Roman"/>
          <w:sz w:val="24"/>
          <w:szCs w:val="24"/>
        </w:rPr>
        <w:t xml:space="preserve">We perform a finite number of iterations until convergence is reached. At each iteration position vector for each particle is </w:t>
      </w:r>
      <w:r>
        <w:rPr>
          <w:rFonts w:ascii="Times New Roman" w:hAnsi="Times New Roman" w:cs="Times New Roman"/>
          <w:sz w:val="24"/>
          <w:szCs w:val="24"/>
        </w:rPr>
        <w:t>updated</w:t>
      </w:r>
      <w:r w:rsidRPr="00074DF0">
        <w:rPr>
          <w:rFonts w:ascii="Times New Roman" w:hAnsi="Times New Roman" w:cs="Times New Roman"/>
          <w:sz w:val="24"/>
          <w:szCs w:val="24"/>
        </w:rPr>
        <w:t>. Velocity for each feature (dimension) in a particle in an iteration is calculated according to the following formula:</w:t>
      </w:r>
    </w:p>
    <w:p w14:paraId="07B11C80" w14:textId="17A04269" w:rsidR="006518D1" w:rsidRPr="008E6356" w:rsidRDefault="00651D31" w:rsidP="006D3A26">
      <w:pPr>
        <w:spacing w:line="360" w:lineRule="auto"/>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ij</m:t>
              </m:r>
            </m:sub>
          </m:sSub>
          <m:d>
            <m:dPr>
              <m:ctrlPr>
                <w:rPr>
                  <w:rFonts w:ascii="Cambria Math" w:hAnsi="Cambria Math" w:cs="Times New Roman"/>
                  <w:i/>
                  <w:sz w:val="24"/>
                  <w:szCs w:val="24"/>
                </w:rPr>
              </m:ctrlPr>
            </m:dPr>
            <m:e>
              <m:r>
                <w:rPr>
                  <w:rFonts w:ascii="Cambria Math" w:hAnsi="Cambria Math" w:cs="Times New Roman"/>
                  <w:sz w:val="24"/>
                  <w:szCs w:val="24"/>
                </w:rPr>
                <m:t>t+1</m:t>
              </m:r>
            </m:e>
          </m:d>
          <m:r>
            <w:rPr>
              <w:rFonts w:ascii="Cambria Math" w:hAnsi="Cambria Math" w:cs="Times New Roman"/>
              <w:sz w:val="24"/>
              <w:szCs w:val="24"/>
            </w:rPr>
            <m:t>=W.</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ij</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ij</m:t>
                  </m:r>
                </m:sub>
              </m:sSub>
              <m:d>
                <m:dPr>
                  <m:ctrlPr>
                    <w:rPr>
                      <w:rFonts w:ascii="Cambria Math" w:hAnsi="Cambria Math" w:cs="Times New Roman"/>
                      <w:i/>
                      <w:sz w:val="24"/>
                      <w:szCs w:val="24"/>
                    </w:rPr>
                  </m:ctrlPr>
                </m:dPr>
                <m:e>
                  <m:r>
                    <w:rPr>
                      <w:rFonts w:ascii="Cambria Math" w:hAnsi="Cambria Math" w:cs="Times New Roman"/>
                      <w:sz w:val="24"/>
                      <w:szCs w:val="24"/>
                    </w:rPr>
                    <m:t>best</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ij</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ig</m:t>
                  </m:r>
                </m:sub>
              </m:sSub>
              <m:d>
                <m:dPr>
                  <m:ctrlPr>
                    <w:rPr>
                      <w:rFonts w:ascii="Cambria Math" w:hAnsi="Cambria Math" w:cs="Times New Roman"/>
                      <w:i/>
                      <w:sz w:val="24"/>
                      <w:szCs w:val="24"/>
                    </w:rPr>
                  </m:ctrlPr>
                </m:dPr>
                <m:e>
                  <m:r>
                    <w:rPr>
                      <w:rFonts w:ascii="Cambria Math" w:hAnsi="Cambria Math" w:cs="Times New Roman"/>
                      <w:sz w:val="24"/>
                      <w:szCs w:val="24"/>
                    </w:rPr>
                    <m:t>best</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ij</m:t>
                  </m:r>
                </m:sub>
              </m:sSub>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13</m:t>
              </m:r>
            </m:e>
          </m:d>
        </m:oMath>
      </m:oMathPara>
    </w:p>
    <w:p w14:paraId="7A206472" w14:textId="1D602950" w:rsidR="008E6356" w:rsidRPr="0003671F" w:rsidRDefault="008E6356" w:rsidP="006D3A26">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Here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oMath>
      <w:r>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oMath>
      <w:r>
        <w:rPr>
          <w:rFonts w:ascii="Times New Roman" w:eastAsiaTheme="minorEastAsia" w:hAnsi="Times New Roman" w:cs="Times New Roman"/>
          <w:sz w:val="24"/>
          <w:szCs w:val="24"/>
        </w:rPr>
        <w:t xml:space="preserve"> are random numbers taken in the interval of [0,1]. </w:t>
      </w:r>
      <w:r w:rsidR="009F66B3">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r>
          <w:rPr>
            <w:rFonts w:ascii="Cambria Math" w:hAnsi="Cambria Math" w:cs="Times New Roman"/>
            <w:sz w:val="24"/>
            <w:szCs w:val="24"/>
          </w:rPr>
          <m:t xml:space="preserve"> </m:t>
        </m:r>
      </m:oMath>
      <w:r w:rsidR="009F66B3">
        <w:rPr>
          <w:rFonts w:ascii="Times New Roman" w:eastAsiaTheme="minorEastAsia" w:hAnsi="Times New Roman" w:cs="Times New Roman"/>
          <w:sz w:val="24"/>
          <w:szCs w:val="24"/>
        </w:rPr>
        <w:t xml:space="preserve">and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oMath>
      <w:r w:rsidR="009F66B3">
        <w:rPr>
          <w:rFonts w:ascii="Times New Roman" w:eastAsiaTheme="minorEastAsia" w:hAnsi="Times New Roman" w:cs="Times New Roman"/>
          <w:sz w:val="24"/>
          <w:szCs w:val="24"/>
        </w:rPr>
        <w:t xml:space="preserve"> are positive constants whose values are taken randomly as well. W is the inertia of weight whose value decreases from 1 to 0 over the course of iterations</w:t>
      </w:r>
      <w:r w:rsidR="0049325C">
        <w:rPr>
          <w:rFonts w:ascii="Times New Roman" w:eastAsiaTheme="minorEastAsia" w:hAnsi="Times New Roman" w:cs="Times New Roman"/>
          <w:sz w:val="24"/>
          <w:szCs w:val="24"/>
        </w:rPr>
        <w:t xml:space="preserve"> .</w:t>
      </w:r>
    </w:p>
    <w:p w14:paraId="309F176B" w14:textId="77777777" w:rsidR="006518D1" w:rsidRDefault="006518D1" w:rsidP="006D3A26">
      <w:pPr>
        <w:spacing w:line="360" w:lineRule="auto"/>
        <w:jc w:val="both"/>
        <w:rPr>
          <w:rFonts w:ascii="Times New Roman" w:eastAsiaTheme="minorEastAsia" w:hAnsi="Times New Roman" w:cs="Times New Roman"/>
          <w:sz w:val="24"/>
          <w:szCs w:val="24"/>
        </w:rPr>
      </w:pPr>
      <w:r w:rsidRPr="00074DF0">
        <w:rPr>
          <w:rFonts w:ascii="Times New Roman" w:eastAsiaTheme="minorEastAsia" w:hAnsi="Times New Roman" w:cs="Times New Roman"/>
          <w:sz w:val="24"/>
          <w:szCs w:val="24"/>
        </w:rPr>
        <w:t>Now the actual velocity for each feature in a particle is BPSO is taken as:</w:t>
      </w:r>
    </w:p>
    <w:p w14:paraId="62523132" w14:textId="77777777" w:rsidR="006518D1" w:rsidRPr="0003671F" w:rsidRDefault="00651D31" w:rsidP="006D3A26">
      <w:pPr>
        <w:spacing w:line="360" w:lineRule="auto"/>
        <w:jc w:val="both"/>
        <w:rPr>
          <w:rFonts w:ascii="Times New Roman" w:eastAsiaTheme="minorEastAsia" w:hAnsi="Times New Roman" w:cs="Times New Roman"/>
          <w:sz w:val="24"/>
          <w:szCs w:val="24"/>
        </w:rPr>
      </w:pPr>
      <m:oMathPara>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V</m:t>
              </m:r>
            </m:e>
            <m:sub>
              <m:r>
                <w:rPr>
                  <w:rFonts w:ascii="Cambria Math" w:eastAsiaTheme="minorEastAsia" w:hAnsi="Cambria Math"/>
                  <w:sz w:val="24"/>
                  <w:szCs w:val="24"/>
                </w:rPr>
                <m:t>ij</m:t>
              </m:r>
            </m:sub>
            <m:sup>
              <m:r>
                <w:rPr>
                  <w:rFonts w:ascii="Cambria Math" w:eastAsiaTheme="minorEastAsia" w:hAnsi="Cambria Math"/>
                  <w:sz w:val="24"/>
                  <w:szCs w:val="24"/>
                </w:rPr>
                <m:t>'</m:t>
              </m:r>
            </m:sup>
          </m:sSubSup>
          <m:d>
            <m:dPr>
              <m:ctrlPr>
                <w:rPr>
                  <w:rFonts w:ascii="Cambria Math" w:eastAsiaTheme="minorEastAsia" w:hAnsi="Cambria Math"/>
                  <w:i/>
                  <w:sz w:val="24"/>
                  <w:szCs w:val="24"/>
                </w:rPr>
              </m:ctrlPr>
            </m:dPr>
            <m:e>
              <m:r>
                <w:rPr>
                  <w:rFonts w:ascii="Cambria Math" w:eastAsiaTheme="minorEastAsia" w:hAnsi="Cambria Math"/>
                  <w:sz w:val="24"/>
                  <w:szCs w:val="24"/>
                </w:rPr>
                <m:t>t</m:t>
              </m:r>
            </m:e>
          </m:d>
          <m:r>
            <w:rPr>
              <w:rFonts w:ascii="Cambria Math" w:eastAsiaTheme="minorEastAsia" w:hAnsi="Cambria Math"/>
              <w:sz w:val="24"/>
              <w:szCs w:val="24"/>
            </w:rPr>
            <m:t>=sig</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ij</m:t>
                  </m:r>
                </m:sub>
              </m:sSub>
              <m:d>
                <m:dPr>
                  <m:ctrlPr>
                    <w:rPr>
                      <w:rFonts w:ascii="Cambria Math" w:eastAsiaTheme="minorEastAsia" w:hAnsi="Cambria Math"/>
                      <w:i/>
                      <w:sz w:val="24"/>
                      <w:szCs w:val="24"/>
                    </w:rPr>
                  </m:ctrlPr>
                </m:dPr>
                <m:e>
                  <m:r>
                    <w:rPr>
                      <w:rFonts w:ascii="Cambria Math" w:eastAsiaTheme="minorEastAsia" w:hAnsi="Cambria Math"/>
                      <w:sz w:val="24"/>
                      <w:szCs w:val="24"/>
                    </w:rPr>
                    <m:t>t</m:t>
                  </m:r>
                </m:e>
              </m:d>
            </m:e>
          </m:d>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1+</m:t>
              </m:r>
              <m:sSup>
                <m:sSupPr>
                  <m:ctrlPr>
                    <w:rPr>
                      <w:rFonts w:ascii="Cambria Math" w:eastAsiaTheme="minorEastAsia" w:hAnsi="Cambria Math"/>
                      <w:i/>
                      <w:sz w:val="24"/>
                      <w:szCs w:val="24"/>
                    </w:rPr>
                  </m:ctrlPr>
                </m:sSupPr>
                <m:e>
                  <m:r>
                    <w:rPr>
                      <w:rFonts w:ascii="Cambria Math" w:eastAsiaTheme="minorEastAsia" w:hAnsi="Cambria Math"/>
                      <w:sz w:val="24"/>
                      <w:szCs w:val="24"/>
                    </w:rPr>
                    <m:t>e</m:t>
                  </m:r>
                </m:e>
                <m:sup>
                  <m:r>
                    <w:rPr>
                      <w:rFonts w:ascii="Cambria Math" w:eastAsiaTheme="minorEastAsia" w:hAnsi="Cambria Math"/>
                      <w:sz w:val="24"/>
                      <w:szCs w:val="24"/>
                    </w:rPr>
                    <m:t>-</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ij</m:t>
                          </m:r>
                        </m:sub>
                      </m:sSub>
                      <m:d>
                        <m:dPr>
                          <m:ctrlPr>
                            <w:rPr>
                              <w:rFonts w:ascii="Cambria Math" w:eastAsiaTheme="minorEastAsia" w:hAnsi="Cambria Math"/>
                              <w:i/>
                              <w:sz w:val="24"/>
                              <w:szCs w:val="24"/>
                            </w:rPr>
                          </m:ctrlPr>
                        </m:dPr>
                        <m:e>
                          <m:r>
                            <w:rPr>
                              <w:rFonts w:ascii="Cambria Math" w:eastAsiaTheme="minorEastAsia" w:hAnsi="Cambria Math"/>
                              <w:sz w:val="24"/>
                              <w:szCs w:val="24"/>
                            </w:rPr>
                            <m:t>t</m:t>
                          </m:r>
                        </m:e>
                      </m:d>
                    </m:e>
                  </m:d>
                </m:sup>
              </m:sSup>
            </m:den>
          </m:f>
          <m:r>
            <w:rPr>
              <w:rFonts w:ascii="Cambria Math" w:eastAsiaTheme="minorEastAsia" w:hAnsi="Cambria Math"/>
              <w:sz w:val="24"/>
              <w:szCs w:val="24"/>
            </w:rPr>
            <m:t>………(14)</m:t>
          </m:r>
        </m:oMath>
      </m:oMathPara>
    </w:p>
    <w:p w14:paraId="06363664" w14:textId="77777777" w:rsidR="006518D1" w:rsidRDefault="006518D1" w:rsidP="006D3A26">
      <w:pPr>
        <w:spacing w:line="360" w:lineRule="auto"/>
        <w:jc w:val="both"/>
        <w:rPr>
          <w:rFonts w:ascii="Times New Roman" w:eastAsiaTheme="minorEastAsia" w:hAnsi="Times New Roman" w:cs="Times New Roman"/>
          <w:sz w:val="24"/>
          <w:szCs w:val="24"/>
        </w:rPr>
      </w:pPr>
      <w:r w:rsidRPr="00074DF0">
        <w:rPr>
          <w:rFonts w:ascii="Times New Roman" w:eastAsiaTheme="minorEastAsia" w:hAnsi="Times New Roman" w:cs="Times New Roman"/>
          <w:sz w:val="24"/>
          <w:szCs w:val="24"/>
        </w:rPr>
        <w:t xml:space="preserve">Each individual particle’s position is updated in each iteration according to the following </w:t>
      </w:r>
      <w:r w:rsidR="00035D59">
        <w:rPr>
          <w:rFonts w:ascii="Times New Roman" w:eastAsiaTheme="minorEastAsia" w:hAnsi="Times New Roman" w:cs="Times New Roman"/>
          <w:sz w:val="24"/>
          <w:szCs w:val="24"/>
        </w:rPr>
        <w:t>equation 15</w:t>
      </w:r>
      <w:r w:rsidRPr="00074DF0">
        <w:rPr>
          <w:rFonts w:ascii="Times New Roman" w:eastAsiaTheme="minorEastAsia" w:hAnsi="Times New Roman" w:cs="Times New Roman"/>
          <w:sz w:val="24"/>
          <w:szCs w:val="24"/>
        </w:rPr>
        <w:t>:</w:t>
      </w:r>
    </w:p>
    <w:p w14:paraId="68D14B08" w14:textId="77777777" w:rsidR="006518D1" w:rsidRPr="004E3603" w:rsidRDefault="00651D31" w:rsidP="006D3A26">
      <w:pPr>
        <w:spacing w:line="360" w:lineRule="auto"/>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ij</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t+1</m:t>
              </m:r>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eqArr>
                <m:eqArrPr>
                  <m:ctrlPr>
                    <w:rPr>
                      <w:rFonts w:ascii="Cambria Math" w:eastAsiaTheme="minorEastAsia" w:hAnsi="Cambria Math" w:cs="Times New Roman"/>
                      <w:i/>
                      <w:sz w:val="24"/>
                      <w:szCs w:val="24"/>
                    </w:rPr>
                  </m:ctrlPr>
                </m:eqArrPr>
                <m:e>
                  <m:r>
                    <w:rPr>
                      <w:rFonts w:ascii="Cambria Math" w:eastAsiaTheme="minorEastAsia" w:hAnsi="Cambria Math" w:cs="Times New Roman"/>
                      <w:sz w:val="24"/>
                      <w:szCs w:val="24"/>
                    </w:rPr>
                    <m:t xml:space="preserve">1          if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ij</m:t>
                      </m:r>
                    </m:sub>
                  </m:sSub>
                  <m:r>
                    <w:rPr>
                      <w:rFonts w:ascii="Cambria Math" w:eastAsiaTheme="minorEastAsia" w:hAnsi="Cambria Math" w:cs="Times New Roman"/>
                      <w:sz w:val="24"/>
                      <w:szCs w:val="24"/>
                    </w:rPr>
                    <m:t>&lt;sig</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ij</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t+1</m:t>
                          </m:r>
                        </m:e>
                      </m:d>
                    </m:e>
                  </m:d>
                  <m:r>
                    <w:rPr>
                      <w:rFonts w:ascii="Cambria Math" w:eastAsiaTheme="minorEastAsia" w:hAnsi="Cambria Math" w:cs="Times New Roman"/>
                      <w:sz w:val="24"/>
                      <w:szCs w:val="24"/>
                    </w:rPr>
                    <m:t xml:space="preserve"> </m:t>
                  </m:r>
                </m:e>
                <m:e>
                  <m:r>
                    <w:rPr>
                      <w:rFonts w:ascii="Cambria Math" w:eastAsiaTheme="minorEastAsia" w:hAnsi="Cambria Math" w:cs="Times New Roman"/>
                      <w:sz w:val="24"/>
                      <w:szCs w:val="24"/>
                    </w:rPr>
                    <m:t xml:space="preserve">0       otherwise                                      </m:t>
                  </m:r>
                </m:e>
              </m:eqAr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15</m:t>
              </m:r>
            </m:e>
          </m:d>
        </m:oMath>
      </m:oMathPara>
    </w:p>
    <w:p w14:paraId="40384E4B" w14:textId="77777777" w:rsidR="006518D1" w:rsidRPr="00074DF0" w:rsidRDefault="006518D1" w:rsidP="006D3A26">
      <w:pPr>
        <w:spacing w:line="360" w:lineRule="auto"/>
        <w:jc w:val="both"/>
        <w:rPr>
          <w:rFonts w:ascii="Times New Roman" w:eastAsiaTheme="minorEastAsia" w:hAnsi="Times New Roman" w:cs="Times New Roman"/>
          <w:sz w:val="24"/>
          <w:szCs w:val="24"/>
        </w:rPr>
      </w:pPr>
      <w:r w:rsidRPr="00074DF0">
        <w:rPr>
          <w:rFonts w:ascii="Times New Roman" w:eastAsiaTheme="minorEastAsia" w:hAnsi="Times New Roman" w:cs="Times New Roman"/>
          <w:sz w:val="24"/>
          <w:szCs w:val="24"/>
        </w:rPr>
        <w:t xml:space="preserve">Here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ij</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t+1</m:t>
            </m:r>
          </m:e>
        </m:d>
      </m:oMath>
      <w:r w:rsidRPr="00074DF0">
        <w:rPr>
          <w:rFonts w:ascii="Times New Roman" w:eastAsiaTheme="minorEastAsia" w:hAnsi="Times New Roman" w:cs="Times New Roman"/>
          <w:sz w:val="24"/>
          <w:szCs w:val="24"/>
        </w:rPr>
        <w:t xml:space="preserve"> denotes position of </w:t>
      </w:r>
      <m:oMath>
        <m:r>
          <w:rPr>
            <w:rFonts w:ascii="Cambria Math" w:eastAsiaTheme="minorEastAsia" w:hAnsi="Cambria Math" w:cs="Times New Roman"/>
            <w:sz w:val="24"/>
            <w:szCs w:val="24"/>
          </w:rPr>
          <m:t xml:space="preserve">jth </m:t>
        </m:r>
      </m:oMath>
      <w:r w:rsidRPr="00074DF0">
        <w:rPr>
          <w:rFonts w:ascii="Times New Roman" w:eastAsiaTheme="minorEastAsia" w:hAnsi="Times New Roman" w:cs="Times New Roman"/>
          <w:sz w:val="24"/>
          <w:szCs w:val="24"/>
        </w:rPr>
        <w:t xml:space="preserve">dimension of </w:t>
      </w:r>
      <m:oMath>
        <m:r>
          <w:rPr>
            <w:rFonts w:ascii="Cambria Math" w:eastAsiaTheme="minorEastAsia" w:hAnsi="Cambria Math" w:cs="Times New Roman"/>
            <w:sz w:val="24"/>
            <w:szCs w:val="24"/>
          </w:rPr>
          <m:t>ith</m:t>
        </m:r>
      </m:oMath>
      <w:r w:rsidRPr="00074DF0">
        <w:rPr>
          <w:rFonts w:ascii="Times New Roman" w:eastAsiaTheme="minorEastAsia" w:hAnsi="Times New Roman" w:cs="Times New Roman"/>
          <w:sz w:val="24"/>
          <w:szCs w:val="24"/>
        </w:rPr>
        <w:t xml:space="preserve"> particle in the search space in the </w:t>
      </w:r>
      <m:oMath>
        <m:r>
          <w:rPr>
            <w:rFonts w:ascii="Cambria Math" w:eastAsiaTheme="minorEastAsia" w:hAnsi="Cambria Math" w:cs="Times New Roman"/>
            <w:sz w:val="24"/>
            <w:szCs w:val="24"/>
          </w:rPr>
          <m:t>(t+1)th</m:t>
        </m:r>
      </m:oMath>
      <w:r w:rsidRPr="00074DF0">
        <w:rPr>
          <w:rFonts w:ascii="Times New Roman" w:eastAsiaTheme="minorEastAsia" w:hAnsi="Times New Roman" w:cs="Times New Roman"/>
          <w:sz w:val="24"/>
          <w:szCs w:val="24"/>
        </w:rPr>
        <w:t xml:space="preserve"> iteration. The value of 1 signifies that the feature j is included in the particle </w:t>
      </w:r>
      <m:oMath>
        <m:r>
          <w:rPr>
            <w:rFonts w:ascii="Cambria Math" w:eastAsiaTheme="minorEastAsia" w:hAnsi="Cambria Math" w:cs="Times New Roman"/>
            <w:sz w:val="24"/>
            <w:szCs w:val="24"/>
          </w:rPr>
          <m:t>i</m:t>
        </m:r>
      </m:oMath>
      <w:r w:rsidRPr="00074DF0">
        <w:rPr>
          <w:rFonts w:ascii="Times New Roman" w:eastAsiaTheme="minorEastAsia" w:hAnsi="Times New Roman" w:cs="Times New Roman"/>
          <w:sz w:val="24"/>
          <w:szCs w:val="24"/>
        </w:rPr>
        <w:t xml:space="preserve"> and value of 0 signifies that feature j is excluded. </w:t>
      </w:r>
    </w:p>
    <w:p w14:paraId="4B206BA9" w14:textId="77777777" w:rsidR="006518D1" w:rsidRPr="00074DF0" w:rsidRDefault="00AD4684" w:rsidP="006D3A26">
      <w:pPr>
        <w:spacing w:line="360" w:lineRule="auto"/>
        <w:jc w:val="both"/>
        <w:rPr>
          <w:rFonts w:ascii="Times New Roman" w:eastAsiaTheme="minorEastAsia" w:hAnsi="Times New Roman" w:cs="Times New Roman"/>
          <w:sz w:val="24"/>
          <w:szCs w:val="24"/>
        </w:rPr>
      </w:pPr>
      <w:r w:rsidRPr="00AD4684">
        <w:rPr>
          <w:rFonts w:ascii="Times New Roman" w:eastAsiaTheme="minorEastAsia" w:hAnsi="Times New Roman" w:cs="Times New Roman"/>
          <w:sz w:val="24"/>
          <w:szCs w:val="24"/>
        </w:rPr>
        <w:t xml:space="preserve">After a particle has completed updating its position, its personal best solution is checked with the current solution. Here we introduce the usage of </w:t>
      </w:r>
      <m:oMath>
        <m:r>
          <w:rPr>
            <w:rFonts w:ascii="Cambria Math" w:eastAsiaTheme="minorEastAsia" w:hAnsi="Cambria Math" w:cs="Times New Roman"/>
            <w:sz w:val="24"/>
            <w:szCs w:val="24"/>
          </w:rPr>
          <m:t>pcc</m:t>
        </m:r>
      </m:oMath>
      <w:r w:rsidRPr="00AD4684">
        <w:rPr>
          <w:rFonts w:ascii="Times New Roman" w:eastAsiaTheme="minorEastAsia" w:hAnsi="Times New Roman" w:cs="Times New Roman"/>
          <w:sz w:val="24"/>
          <w:szCs w:val="24"/>
        </w:rPr>
        <w:t xml:space="preserve"> values. It is to be noted that in the basic </w:t>
      </w:r>
      <w:r w:rsidRPr="00AD4684">
        <w:rPr>
          <w:rFonts w:ascii="Times New Roman" w:eastAsiaTheme="minorEastAsia" w:hAnsi="Times New Roman" w:cs="Times New Roman"/>
          <w:sz w:val="24"/>
          <w:szCs w:val="24"/>
        </w:rPr>
        <w:lastRenderedPageBreak/>
        <w:t xml:space="preserve">BPSO, after each iteration personal best and global best get updated. But in the present work, instead of following the conventional approach, we have used </w:t>
      </w:r>
      <m:oMath>
        <m:r>
          <w:rPr>
            <w:rFonts w:ascii="Cambria Math" w:eastAsiaTheme="minorEastAsia" w:hAnsi="Cambria Math" w:cs="Times New Roman"/>
            <w:sz w:val="24"/>
            <w:szCs w:val="24"/>
          </w:rPr>
          <m:t>pcc</m:t>
        </m:r>
      </m:oMath>
      <w:r w:rsidRPr="00AD4684">
        <w:rPr>
          <w:rFonts w:ascii="Times New Roman" w:eastAsiaTheme="minorEastAsia" w:hAnsi="Times New Roman" w:cs="Times New Roman"/>
          <w:sz w:val="24"/>
          <w:szCs w:val="24"/>
        </w:rPr>
        <w:t xml:space="preserve"> values to take the decision when personal best and global best would be updated. An advantage of a correlation co</w:t>
      </w:r>
      <w:r>
        <w:rPr>
          <w:rFonts w:ascii="Times New Roman" w:eastAsiaTheme="minorEastAsia" w:hAnsi="Times New Roman" w:cs="Times New Roman"/>
          <w:sz w:val="24"/>
          <w:szCs w:val="24"/>
        </w:rPr>
        <w:t>-</w:t>
      </w:r>
      <w:r w:rsidRPr="00AD4684">
        <w:rPr>
          <w:rFonts w:ascii="Times New Roman" w:eastAsiaTheme="minorEastAsia" w:hAnsi="Times New Roman" w:cs="Times New Roman"/>
          <w:sz w:val="24"/>
          <w:szCs w:val="24"/>
        </w:rPr>
        <w:t>effi</w:t>
      </w:r>
      <w:r>
        <w:rPr>
          <w:rFonts w:ascii="Times New Roman" w:eastAsiaTheme="minorEastAsia" w:hAnsi="Times New Roman" w:cs="Times New Roman"/>
          <w:sz w:val="24"/>
          <w:szCs w:val="24"/>
        </w:rPr>
        <w:t>ci</w:t>
      </w:r>
      <w:r w:rsidRPr="00AD4684">
        <w:rPr>
          <w:rFonts w:ascii="Times New Roman" w:eastAsiaTheme="minorEastAsia" w:hAnsi="Times New Roman" w:cs="Times New Roman"/>
          <w:sz w:val="24"/>
          <w:szCs w:val="24"/>
        </w:rPr>
        <w:t>ent such as Pearson r is that it provides effect size information (in unit free terms). Many other statistics, such as the independent samples t test, can be converted to r. Effect size indexes such as r can be combined across studies in a meta-analysis.</w:t>
      </w:r>
      <w:r>
        <w:rPr>
          <w:rFonts w:ascii="Times New Roman" w:eastAsiaTheme="minorEastAsia" w:hAnsi="Times New Roman" w:cs="Times New Roman"/>
          <w:sz w:val="24"/>
          <w:szCs w:val="24"/>
        </w:rPr>
        <w:t xml:space="preserve"> </w:t>
      </w:r>
      <w:r w:rsidR="006518D1" w:rsidRPr="00074DF0">
        <w:rPr>
          <w:rFonts w:ascii="Times New Roman" w:eastAsiaTheme="minorEastAsia" w:hAnsi="Times New Roman" w:cs="Times New Roman"/>
          <w:sz w:val="24"/>
          <w:szCs w:val="24"/>
        </w:rPr>
        <w:t xml:space="preserve">If the current feature vector is having a lower </w:t>
      </w:r>
      <m:oMath>
        <m:r>
          <w:rPr>
            <w:rFonts w:ascii="Cambria Math" w:eastAsiaTheme="minorEastAsia" w:hAnsi="Cambria Math" w:cs="Times New Roman"/>
            <w:sz w:val="24"/>
            <w:szCs w:val="24"/>
          </w:rPr>
          <m:t>mean pcc</m:t>
        </m:r>
      </m:oMath>
      <w:r w:rsidR="006518D1" w:rsidRPr="00074DF0">
        <w:rPr>
          <w:rFonts w:ascii="Times New Roman" w:eastAsiaTheme="minorEastAsia" w:hAnsi="Times New Roman" w:cs="Times New Roman"/>
          <w:sz w:val="24"/>
          <w:szCs w:val="24"/>
        </w:rPr>
        <w:t xml:space="preserve"> value than that of the personal best then personal best is updated to the current position.</w:t>
      </w:r>
      <w:r w:rsidR="006518D1">
        <w:rPr>
          <w:rFonts w:ascii="Times New Roman" w:eastAsiaTheme="minorEastAsia" w:hAnsi="Times New Roman" w:cs="Times New Roman"/>
          <w:sz w:val="24"/>
          <w:szCs w:val="24"/>
        </w:rPr>
        <w:t xml:space="preserve"> </w:t>
      </w:r>
      <w:r w:rsidR="006518D1" w:rsidRPr="00074DF0">
        <w:rPr>
          <w:rFonts w:ascii="Times New Roman" w:eastAsiaTheme="minorEastAsia" w:hAnsi="Times New Roman" w:cs="Times New Roman"/>
          <w:sz w:val="24"/>
          <w:szCs w:val="24"/>
        </w:rPr>
        <w:t xml:space="preserve">Besides personal best position, the global best solution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g</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best</m:t>
                </m:r>
              </m:e>
            </m:d>
          </m:sub>
        </m:sSub>
      </m:oMath>
      <w:r w:rsidR="006518D1" w:rsidRPr="00074DF0">
        <w:rPr>
          <w:rFonts w:ascii="Times New Roman" w:eastAsiaTheme="minorEastAsia" w:hAnsi="Times New Roman" w:cs="Times New Roman"/>
          <w:sz w:val="24"/>
          <w:szCs w:val="24"/>
        </w:rPr>
        <w:t xml:space="preserve"> is also checked with that of current position. If the </w:t>
      </w:r>
      <m:oMath>
        <m:r>
          <w:rPr>
            <w:rFonts w:ascii="Cambria Math" w:eastAsiaTheme="minorEastAsia" w:hAnsi="Cambria Math" w:cs="Times New Roman"/>
            <w:sz w:val="24"/>
            <w:szCs w:val="24"/>
          </w:rPr>
          <m:t>mean PCC</m:t>
        </m:r>
      </m:oMath>
      <w:r w:rsidR="006518D1" w:rsidRPr="00074DF0">
        <w:rPr>
          <w:rFonts w:ascii="Times New Roman" w:eastAsiaTheme="minorEastAsia" w:hAnsi="Times New Roman" w:cs="Times New Roman"/>
          <w:sz w:val="24"/>
          <w:szCs w:val="24"/>
        </w:rPr>
        <w:t xml:space="preserve"> value is lower than that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g</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best</m:t>
                </m:r>
              </m:e>
            </m:d>
          </m:sub>
        </m:sSub>
      </m:oMath>
      <w:r w:rsidR="006518D1" w:rsidRPr="00074DF0">
        <w:rPr>
          <w:rFonts w:ascii="Times New Roman" w:eastAsiaTheme="minorEastAsia" w:hAnsi="Times New Roman" w:cs="Times New Roman"/>
          <w:sz w:val="24"/>
          <w:szCs w:val="24"/>
        </w:rPr>
        <w:t xml:space="preserve"> then global best position is changed to the current position. </w:t>
      </w:r>
    </w:p>
    <w:p w14:paraId="35CF191F" w14:textId="588C5DE9" w:rsidR="006518D1" w:rsidRPr="00074DF0" w:rsidRDefault="006518D1" w:rsidP="006D3A26">
      <w:pPr>
        <w:spacing w:line="360" w:lineRule="auto"/>
        <w:jc w:val="both"/>
        <w:rPr>
          <w:rFonts w:ascii="Times New Roman" w:eastAsiaTheme="minorEastAsia" w:hAnsi="Times New Roman" w:cs="Times New Roman"/>
          <w:sz w:val="24"/>
          <w:szCs w:val="24"/>
        </w:rPr>
      </w:pPr>
      <w:r w:rsidRPr="00074DF0">
        <w:rPr>
          <w:rFonts w:ascii="Times New Roman" w:eastAsiaTheme="minorEastAsia" w:hAnsi="Times New Roman" w:cs="Times New Roman"/>
          <w:sz w:val="24"/>
          <w:szCs w:val="24"/>
        </w:rPr>
        <w:t xml:space="preserve">The </w:t>
      </w:r>
      <m:oMath>
        <m:r>
          <w:rPr>
            <w:rFonts w:ascii="Cambria Math" w:eastAsiaTheme="minorEastAsia" w:hAnsi="Cambria Math" w:cs="Times New Roman"/>
            <w:sz w:val="24"/>
            <w:szCs w:val="24"/>
          </w:rPr>
          <m:t>mean pcc</m:t>
        </m:r>
      </m:oMath>
      <w:r w:rsidRPr="00074DF0">
        <w:rPr>
          <w:rFonts w:ascii="Times New Roman" w:eastAsiaTheme="minorEastAsia" w:hAnsi="Times New Roman" w:cs="Times New Roman"/>
          <w:sz w:val="24"/>
          <w:szCs w:val="24"/>
        </w:rPr>
        <w:t xml:space="preserve"> value of each particle will signify the nature of that feature vector.</w:t>
      </w:r>
      <w:r>
        <w:rPr>
          <w:rFonts w:ascii="Times New Roman" w:eastAsiaTheme="minorEastAsia" w:hAnsi="Times New Roman" w:cs="Times New Roman"/>
          <w:sz w:val="24"/>
          <w:szCs w:val="24"/>
        </w:rPr>
        <w:t xml:space="preserve"> </w:t>
      </w:r>
      <w:r w:rsidRPr="00074DF0">
        <w:rPr>
          <w:rFonts w:ascii="Times New Roman" w:eastAsiaTheme="minorEastAsia" w:hAnsi="Times New Roman" w:cs="Times New Roman"/>
          <w:sz w:val="24"/>
          <w:szCs w:val="24"/>
        </w:rPr>
        <w:t>A positive value will mean that the features are having direct dependence with each other.</w:t>
      </w:r>
      <w:r>
        <w:rPr>
          <w:rFonts w:ascii="Times New Roman" w:eastAsiaTheme="minorEastAsia" w:hAnsi="Times New Roman" w:cs="Times New Roman"/>
          <w:sz w:val="24"/>
          <w:szCs w:val="24"/>
        </w:rPr>
        <w:t xml:space="preserve"> </w:t>
      </w:r>
      <w:r w:rsidR="00E15EE1" w:rsidRPr="00E15EE1">
        <w:rPr>
          <w:rFonts w:ascii="Times New Roman" w:eastAsiaTheme="minorEastAsia" w:hAnsi="Times New Roman" w:cs="Times New Roman"/>
          <w:color w:val="FF0000"/>
          <w:sz w:val="24"/>
          <w:szCs w:val="24"/>
        </w:rPr>
        <w:t>Hence</w:t>
      </w:r>
      <w:r w:rsidRPr="00074DF0">
        <w:rPr>
          <w:rFonts w:ascii="Times New Roman" w:eastAsiaTheme="minorEastAsia" w:hAnsi="Times New Roman" w:cs="Times New Roman"/>
          <w:sz w:val="24"/>
          <w:szCs w:val="24"/>
        </w:rPr>
        <w:t xml:space="preserve"> the possibility of </w:t>
      </w:r>
      <w:r>
        <w:rPr>
          <w:rFonts w:ascii="Times New Roman" w:eastAsiaTheme="minorEastAsia" w:hAnsi="Times New Roman" w:cs="Times New Roman"/>
          <w:sz w:val="24"/>
          <w:szCs w:val="24"/>
        </w:rPr>
        <w:t xml:space="preserve">having </w:t>
      </w:r>
      <w:r w:rsidRPr="00074DF0">
        <w:rPr>
          <w:rFonts w:ascii="Times New Roman" w:eastAsiaTheme="minorEastAsia" w:hAnsi="Times New Roman" w:cs="Times New Roman"/>
          <w:sz w:val="24"/>
          <w:szCs w:val="24"/>
        </w:rPr>
        <w:t xml:space="preserve">redundant features </w:t>
      </w:r>
      <w:r>
        <w:rPr>
          <w:rFonts w:ascii="Times New Roman" w:eastAsiaTheme="minorEastAsia" w:hAnsi="Times New Roman" w:cs="Times New Roman"/>
          <w:sz w:val="24"/>
          <w:szCs w:val="24"/>
        </w:rPr>
        <w:t xml:space="preserve">in that particle </w:t>
      </w:r>
      <w:r w:rsidRPr="00074DF0">
        <w:rPr>
          <w:rFonts w:ascii="Times New Roman" w:eastAsiaTheme="minorEastAsia" w:hAnsi="Times New Roman" w:cs="Times New Roman"/>
          <w:sz w:val="24"/>
          <w:szCs w:val="24"/>
        </w:rPr>
        <w:t>is high.</w:t>
      </w:r>
      <w:r>
        <w:rPr>
          <w:rFonts w:ascii="Times New Roman" w:eastAsiaTheme="minorEastAsia" w:hAnsi="Times New Roman" w:cs="Times New Roman"/>
          <w:sz w:val="24"/>
          <w:szCs w:val="24"/>
        </w:rPr>
        <w:t xml:space="preserve"> </w:t>
      </w:r>
      <w:r w:rsidRPr="00074DF0">
        <w:rPr>
          <w:rFonts w:ascii="Times New Roman" w:eastAsiaTheme="minorEastAsia" w:hAnsi="Times New Roman" w:cs="Times New Roman"/>
          <w:sz w:val="24"/>
          <w:szCs w:val="24"/>
        </w:rPr>
        <w:t>But the main goal of feature selection is to reduce the number of features.</w:t>
      </w:r>
      <w:r>
        <w:rPr>
          <w:rFonts w:ascii="Times New Roman" w:eastAsiaTheme="minorEastAsia" w:hAnsi="Times New Roman" w:cs="Times New Roman"/>
          <w:sz w:val="24"/>
          <w:szCs w:val="24"/>
        </w:rPr>
        <w:t xml:space="preserve"> </w:t>
      </w:r>
      <w:r w:rsidRPr="00074DF0">
        <w:rPr>
          <w:rFonts w:ascii="Times New Roman" w:eastAsiaTheme="minorEastAsia" w:hAnsi="Times New Roman" w:cs="Times New Roman"/>
          <w:sz w:val="24"/>
          <w:szCs w:val="24"/>
        </w:rPr>
        <w:t>It can be attained by removing th</w:t>
      </w:r>
      <w:r>
        <w:rPr>
          <w:rFonts w:ascii="Times New Roman" w:eastAsiaTheme="minorEastAsia" w:hAnsi="Times New Roman" w:cs="Times New Roman"/>
          <w:sz w:val="24"/>
          <w:szCs w:val="24"/>
        </w:rPr>
        <w:t>os</w:t>
      </w:r>
      <w:r w:rsidRPr="00074DF0">
        <w:rPr>
          <w:rFonts w:ascii="Times New Roman" w:eastAsiaTheme="minorEastAsia" w:hAnsi="Times New Roman" w:cs="Times New Roman"/>
          <w:sz w:val="24"/>
          <w:szCs w:val="24"/>
        </w:rPr>
        <w:t xml:space="preserve">e redundant features. </w:t>
      </w:r>
      <w:r w:rsidR="00E15EE1" w:rsidRPr="00E15EE1">
        <w:rPr>
          <w:rFonts w:ascii="Times New Roman" w:eastAsiaTheme="minorEastAsia" w:hAnsi="Times New Roman" w:cs="Times New Roman"/>
          <w:color w:val="FF0000"/>
          <w:sz w:val="24"/>
          <w:szCs w:val="24"/>
        </w:rPr>
        <w:t>I</w:t>
      </w:r>
      <w:r w:rsidRPr="00E15EE1">
        <w:rPr>
          <w:rFonts w:ascii="Times New Roman" w:eastAsiaTheme="minorEastAsia" w:hAnsi="Times New Roman" w:cs="Times New Roman"/>
          <w:color w:val="FF0000"/>
          <w:sz w:val="24"/>
          <w:szCs w:val="24"/>
        </w:rPr>
        <w:t>f</w:t>
      </w:r>
      <w:r w:rsidRPr="00074DF0">
        <w:rPr>
          <w:rFonts w:ascii="Times New Roman" w:eastAsiaTheme="minorEastAsia" w:hAnsi="Times New Roman" w:cs="Times New Roman"/>
          <w:sz w:val="24"/>
          <w:szCs w:val="24"/>
        </w:rPr>
        <w:t xml:space="preserve"> we obtain a negative value of </w:t>
      </w:r>
      <m:oMath>
        <m:r>
          <w:rPr>
            <w:rFonts w:ascii="Cambria Math" w:eastAsiaTheme="minorEastAsia" w:hAnsi="Cambria Math" w:cs="Times New Roman"/>
            <w:sz w:val="24"/>
            <w:szCs w:val="24"/>
          </w:rPr>
          <m:t>mean PCC</m:t>
        </m:r>
      </m:oMath>
      <w:r w:rsidRPr="00074DF0">
        <w:rPr>
          <w:rFonts w:ascii="Times New Roman" w:eastAsiaTheme="minorEastAsia" w:hAnsi="Times New Roman" w:cs="Times New Roman"/>
          <w:sz w:val="24"/>
          <w:szCs w:val="24"/>
        </w:rPr>
        <w:t xml:space="preserve"> of a particle, it </w:t>
      </w:r>
      <w:r>
        <w:rPr>
          <w:rFonts w:ascii="Times New Roman" w:eastAsiaTheme="minorEastAsia" w:hAnsi="Times New Roman" w:cs="Times New Roman"/>
          <w:sz w:val="24"/>
          <w:szCs w:val="24"/>
        </w:rPr>
        <w:t>surely</w:t>
      </w:r>
      <w:r w:rsidRPr="00074DF0">
        <w:rPr>
          <w:rFonts w:ascii="Times New Roman" w:eastAsiaTheme="minorEastAsia" w:hAnsi="Times New Roman" w:cs="Times New Roman"/>
          <w:sz w:val="24"/>
          <w:szCs w:val="24"/>
        </w:rPr>
        <w:t xml:space="preserve"> signif</w:t>
      </w:r>
      <w:r>
        <w:rPr>
          <w:rFonts w:ascii="Times New Roman" w:eastAsiaTheme="minorEastAsia" w:hAnsi="Times New Roman" w:cs="Times New Roman"/>
          <w:sz w:val="24"/>
          <w:szCs w:val="24"/>
        </w:rPr>
        <w:t>ies</w:t>
      </w:r>
      <w:r w:rsidRPr="00074DF0">
        <w:rPr>
          <w:rFonts w:ascii="Times New Roman" w:eastAsiaTheme="minorEastAsia" w:hAnsi="Times New Roman" w:cs="Times New Roman"/>
          <w:sz w:val="24"/>
          <w:szCs w:val="24"/>
        </w:rPr>
        <w:t xml:space="preserve"> that the features present in that particle are independent with each other or the number of independent features are </w:t>
      </w:r>
      <w:r>
        <w:rPr>
          <w:rFonts w:ascii="Times New Roman" w:eastAsiaTheme="minorEastAsia" w:hAnsi="Times New Roman" w:cs="Times New Roman"/>
          <w:sz w:val="24"/>
          <w:szCs w:val="24"/>
        </w:rPr>
        <w:t>more</w:t>
      </w:r>
      <w:r w:rsidRPr="00074DF0">
        <w:rPr>
          <w:rFonts w:ascii="Times New Roman" w:eastAsiaTheme="minorEastAsia" w:hAnsi="Times New Roman" w:cs="Times New Roman"/>
          <w:sz w:val="24"/>
          <w:szCs w:val="24"/>
        </w:rPr>
        <w:t xml:space="preserve"> than the number of dependent features in it. Hence </w:t>
      </w:r>
      <w:r>
        <w:rPr>
          <w:rFonts w:ascii="Times New Roman" w:eastAsiaTheme="minorEastAsia" w:hAnsi="Times New Roman" w:cs="Times New Roman"/>
          <w:sz w:val="24"/>
          <w:szCs w:val="24"/>
        </w:rPr>
        <w:t xml:space="preserve">by not considering those features in the next iteration (but we cannot take decision for single feature, rather we take decision for feature vector itself.) </w:t>
      </w:r>
      <w:r w:rsidRPr="00074DF0">
        <w:rPr>
          <w:rFonts w:ascii="Times New Roman" w:eastAsiaTheme="minorEastAsia" w:hAnsi="Times New Roman" w:cs="Times New Roman"/>
          <w:sz w:val="24"/>
          <w:szCs w:val="24"/>
        </w:rPr>
        <w:t>redundancy can be minimized.</w:t>
      </w:r>
      <w:r>
        <w:rPr>
          <w:rFonts w:ascii="Times New Roman" w:eastAsiaTheme="minorEastAsia" w:hAnsi="Times New Roman" w:cs="Times New Roman"/>
          <w:sz w:val="24"/>
          <w:szCs w:val="24"/>
        </w:rPr>
        <w:t xml:space="preserve"> </w:t>
      </w:r>
      <w:r w:rsidRPr="00074DF0">
        <w:rPr>
          <w:rFonts w:ascii="Times New Roman" w:eastAsiaTheme="minorEastAsia" w:hAnsi="Times New Roman" w:cs="Times New Roman"/>
          <w:sz w:val="24"/>
          <w:szCs w:val="24"/>
        </w:rPr>
        <w:t xml:space="preserve">So a lesser value of </w:t>
      </w:r>
      <m:oMath>
        <m:r>
          <w:rPr>
            <w:rFonts w:ascii="Cambria Math" w:eastAsiaTheme="minorEastAsia" w:hAnsi="Cambria Math" w:cs="Times New Roman"/>
            <w:sz w:val="24"/>
            <w:szCs w:val="24"/>
          </w:rPr>
          <m:t>mean PCC</m:t>
        </m:r>
      </m:oMath>
      <w:r w:rsidRPr="00074DF0">
        <w:rPr>
          <w:rFonts w:ascii="Times New Roman" w:eastAsiaTheme="minorEastAsia" w:hAnsi="Times New Roman" w:cs="Times New Roman"/>
          <w:sz w:val="24"/>
          <w:szCs w:val="24"/>
        </w:rPr>
        <w:t xml:space="preserve"> will represent a better solution.  </w:t>
      </w:r>
    </w:p>
    <w:p w14:paraId="65039539" w14:textId="77777777" w:rsidR="006518D1" w:rsidRPr="00074DF0" w:rsidRDefault="006518D1" w:rsidP="006D3A26">
      <w:pPr>
        <w:spacing w:line="360" w:lineRule="auto"/>
        <w:jc w:val="both"/>
        <w:rPr>
          <w:rFonts w:ascii="Times New Roman" w:eastAsiaTheme="minorEastAsia" w:hAnsi="Times New Roman" w:cs="Times New Roman"/>
          <w:sz w:val="24"/>
          <w:szCs w:val="24"/>
        </w:rPr>
      </w:pPr>
      <w:r w:rsidRPr="00074DF0">
        <w:rPr>
          <w:rFonts w:ascii="Times New Roman" w:eastAsiaTheme="minorEastAsia" w:hAnsi="Times New Roman" w:cs="Times New Roman"/>
          <w:sz w:val="24"/>
          <w:szCs w:val="24"/>
        </w:rPr>
        <w:t xml:space="preserve">The steps are performed for a finite number of iterations </w:t>
      </w:r>
      <w:r>
        <w:rPr>
          <w:rFonts w:ascii="Times New Roman" w:eastAsiaTheme="minorEastAsia" w:hAnsi="Times New Roman" w:cs="Times New Roman"/>
          <w:sz w:val="24"/>
          <w:szCs w:val="24"/>
        </w:rPr>
        <w:t xml:space="preserve">or </w:t>
      </w:r>
      <w:r w:rsidRPr="00074DF0">
        <w:rPr>
          <w:rFonts w:ascii="Times New Roman" w:eastAsiaTheme="minorEastAsia" w:hAnsi="Times New Roman" w:cs="Times New Roman"/>
          <w:sz w:val="24"/>
          <w:szCs w:val="24"/>
        </w:rPr>
        <w:t xml:space="preserve">until convergence is reached. </w:t>
      </w:r>
    </w:p>
    <w:p w14:paraId="5580992D" w14:textId="740831E7" w:rsidR="006518D1" w:rsidRDefault="006518D1" w:rsidP="006D3A26">
      <w:pPr>
        <w:spacing w:line="360" w:lineRule="auto"/>
        <w:jc w:val="both"/>
        <w:rPr>
          <w:rFonts w:ascii="Times New Roman" w:eastAsiaTheme="minorEastAsia" w:hAnsi="Times New Roman" w:cs="Times New Roman"/>
          <w:sz w:val="24"/>
          <w:szCs w:val="24"/>
        </w:rPr>
      </w:pPr>
      <w:r w:rsidRPr="00074DF0">
        <w:rPr>
          <w:rFonts w:ascii="Times New Roman" w:eastAsiaTheme="minorEastAsia" w:hAnsi="Times New Roman" w:cs="Times New Roman"/>
          <w:sz w:val="24"/>
          <w:szCs w:val="24"/>
        </w:rPr>
        <w:t>PSO is based on the concept of information sharing through social interaction among the particles which form the swarm (population). Each particle which is a fe</w:t>
      </w:r>
      <w:r>
        <w:rPr>
          <w:rFonts w:ascii="Times New Roman" w:eastAsiaTheme="minorEastAsia" w:hAnsi="Times New Roman" w:cs="Times New Roman"/>
          <w:sz w:val="24"/>
          <w:szCs w:val="24"/>
        </w:rPr>
        <w:t>a</w:t>
      </w:r>
      <w:r w:rsidRPr="00074DF0">
        <w:rPr>
          <w:rFonts w:ascii="Times New Roman" w:eastAsiaTheme="minorEastAsia" w:hAnsi="Times New Roman" w:cs="Times New Roman"/>
          <w:sz w:val="24"/>
          <w:szCs w:val="24"/>
        </w:rPr>
        <w:t xml:space="preserve">ture vector is shifted towards its local best position as well as the global best position in the swarm at the same time </w:t>
      </w:r>
      <w:r>
        <w:rPr>
          <w:rFonts w:ascii="Times New Roman" w:eastAsiaTheme="minorEastAsia" w:hAnsi="Times New Roman" w:cs="Times New Roman"/>
          <w:sz w:val="24"/>
          <w:szCs w:val="24"/>
        </w:rPr>
        <w:t xml:space="preserve">as evident from </w:t>
      </w:r>
      <w:r w:rsidRPr="00A5127F">
        <w:rPr>
          <w:rFonts w:ascii="Times New Roman" w:eastAsiaTheme="minorEastAsia" w:hAnsi="Times New Roman" w:cs="Times New Roman"/>
          <w:sz w:val="24"/>
          <w:szCs w:val="24"/>
          <w:highlight w:val="yellow"/>
        </w:rPr>
        <w:t>equation 1</w:t>
      </w:r>
      <w:r w:rsidR="00F66708">
        <w:rPr>
          <w:rFonts w:ascii="Times New Roman" w:eastAsiaTheme="minorEastAsia" w:hAnsi="Times New Roman" w:cs="Times New Roman"/>
          <w:sz w:val="24"/>
          <w:szCs w:val="24"/>
          <w:highlight w:val="yellow"/>
        </w:rPr>
        <w:t>3</w:t>
      </w:r>
      <w:r w:rsidRPr="00A5127F">
        <w:rPr>
          <w:rFonts w:ascii="Times New Roman" w:eastAsiaTheme="minorEastAsia" w:hAnsi="Times New Roman" w:cs="Times New Roman"/>
          <w:sz w:val="24"/>
          <w:szCs w:val="24"/>
          <w:highlight w:val="yellow"/>
        </w:rPr>
        <w:t xml:space="preserve">. The </w:t>
      </w:r>
      <w:r w:rsidRPr="00161322">
        <w:rPr>
          <w:rFonts w:ascii="Times New Roman" w:eastAsiaTheme="minorEastAsia" w:hAnsi="Times New Roman" w:cs="Times New Roman"/>
          <w:sz w:val="24"/>
          <w:szCs w:val="24"/>
          <w:highlight w:val="yellow"/>
        </w:rPr>
        <w:t xml:space="preserve">algorithm for the proposed </w:t>
      </w:r>
      <m:oMath>
        <m:r>
          <w:rPr>
            <w:rFonts w:ascii="Cambria Math" w:eastAsiaTheme="minorEastAsia" w:hAnsi="Cambria Math" w:cs="Times New Roman"/>
            <w:sz w:val="24"/>
            <w:szCs w:val="24"/>
            <w:highlight w:val="yellow"/>
          </w:rPr>
          <m:t>PCC</m:t>
        </m:r>
      </m:oMath>
      <w:r w:rsidRPr="00161322">
        <w:rPr>
          <w:rFonts w:ascii="Times New Roman" w:eastAsiaTheme="minorEastAsia" w:hAnsi="Times New Roman" w:cs="Times New Roman"/>
          <w:sz w:val="24"/>
          <w:szCs w:val="24"/>
          <w:highlight w:val="yellow"/>
        </w:rPr>
        <w:t xml:space="preserve"> based BPSO is explained in Algorithm 1.</w:t>
      </w:r>
      <w:r>
        <w:rPr>
          <w:rFonts w:ascii="Times New Roman" w:eastAsiaTheme="minorEastAsia" w:hAnsi="Times New Roman" w:cs="Times New Roman"/>
          <w:sz w:val="24"/>
          <w:szCs w:val="24"/>
        </w:rPr>
        <w:t xml:space="preserve"> </w:t>
      </w:r>
    </w:p>
    <w:p w14:paraId="41813BA6" w14:textId="77777777" w:rsidR="006518D1" w:rsidRPr="00984456" w:rsidRDefault="006518D1" w:rsidP="006D3A26">
      <w:pPr>
        <w:spacing w:line="360" w:lineRule="auto"/>
        <w:jc w:val="both"/>
        <w:rPr>
          <w:rFonts w:ascii="Times New Roman" w:eastAsiaTheme="minorEastAsia" w:hAnsi="Times New Roman" w:cs="Times New Roman"/>
          <w:b/>
          <w:sz w:val="24"/>
          <w:szCs w:val="24"/>
        </w:rPr>
      </w:pPr>
      <w:r w:rsidRPr="00161322">
        <w:rPr>
          <w:rFonts w:ascii="Times New Roman" w:eastAsiaTheme="minorEastAsia" w:hAnsi="Times New Roman" w:cs="Times New Roman"/>
          <w:b/>
          <w:sz w:val="24"/>
          <w:szCs w:val="24"/>
          <w:highlight w:val="yellow"/>
        </w:rPr>
        <w:t>Algorithm 1:</w:t>
      </w:r>
    </w:p>
    <w:p w14:paraId="15DA2327" w14:textId="077B810F" w:rsidR="00AD4684" w:rsidRPr="00672F0D" w:rsidRDefault="00AD4684" w:rsidP="00672F0D">
      <w:pPr>
        <w:spacing w:after="0" w:line="240" w:lineRule="auto"/>
        <w:jc w:val="both"/>
        <w:rPr>
          <w:rFonts w:ascii="Times New Roman" w:eastAsiaTheme="minorEastAsia" w:hAnsi="Times New Roman" w:cs="Times New Roman"/>
          <w:sz w:val="24"/>
          <w:szCs w:val="24"/>
          <w:highlight w:val="yellow"/>
        </w:rPr>
      </w:pPr>
      <w:r w:rsidRPr="00672F0D">
        <w:rPr>
          <w:rFonts w:ascii="Times New Roman" w:eastAsiaTheme="minorEastAsia" w:hAnsi="Times New Roman" w:cs="Times New Roman"/>
          <w:sz w:val="24"/>
          <w:szCs w:val="24"/>
          <w:highlight w:val="yellow"/>
        </w:rPr>
        <w:t xml:space="preserve">Input:  </w:t>
      </w:r>
      <w:r w:rsidR="00262CF9" w:rsidRPr="00672F0D">
        <w:rPr>
          <w:rFonts w:ascii="Times New Roman" w:eastAsiaTheme="minorEastAsia" w:hAnsi="Times New Roman" w:cs="Times New Roman"/>
          <w:sz w:val="24"/>
          <w:szCs w:val="24"/>
          <w:highlight w:val="yellow"/>
        </w:rPr>
        <w:t>Original feature vector</w:t>
      </w:r>
      <w:r w:rsidRPr="00672F0D">
        <w:rPr>
          <w:rFonts w:ascii="Times New Roman" w:eastAsiaTheme="minorEastAsia" w:hAnsi="Times New Roman" w:cs="Times New Roman"/>
          <w:sz w:val="24"/>
          <w:szCs w:val="24"/>
          <w:highlight w:val="yellow"/>
        </w:rPr>
        <w:t xml:space="preserve"> containing n features.</w:t>
      </w:r>
    </w:p>
    <w:p w14:paraId="7430016E" w14:textId="76A14389" w:rsidR="00495FF0" w:rsidRPr="00672F0D" w:rsidRDefault="00495FF0" w:rsidP="00672F0D">
      <w:pPr>
        <w:spacing w:after="0" w:line="240" w:lineRule="auto"/>
        <w:jc w:val="both"/>
        <w:rPr>
          <w:rFonts w:ascii="Times New Roman" w:eastAsiaTheme="minorEastAsia" w:hAnsi="Times New Roman" w:cs="Times New Roman"/>
          <w:sz w:val="24"/>
          <w:szCs w:val="24"/>
          <w:highlight w:val="yellow"/>
        </w:rPr>
      </w:pPr>
      <w:r w:rsidRPr="00672F0D">
        <w:rPr>
          <w:rFonts w:ascii="Times New Roman" w:eastAsiaTheme="minorEastAsia" w:hAnsi="Times New Roman" w:cs="Times New Roman"/>
          <w:sz w:val="24"/>
          <w:szCs w:val="24"/>
          <w:highlight w:val="yellow"/>
        </w:rPr>
        <w:t xml:space="preserve">          </w:t>
      </w:r>
      <m:oMath>
        <m:r>
          <w:rPr>
            <w:rFonts w:ascii="Cambria Math" w:eastAsiaTheme="minorEastAsia" w:hAnsi="Cambria Math" w:cs="Times New Roman"/>
            <w:sz w:val="24"/>
            <w:szCs w:val="24"/>
            <w:highlight w:val="yellow"/>
          </w:rPr>
          <m:t>Iteration:</m:t>
        </m:r>
      </m:oMath>
      <w:r w:rsidRPr="00672F0D">
        <w:rPr>
          <w:rFonts w:ascii="Times New Roman" w:eastAsiaTheme="minorEastAsia" w:hAnsi="Times New Roman" w:cs="Times New Roman"/>
          <w:sz w:val="24"/>
          <w:szCs w:val="24"/>
          <w:highlight w:val="yellow"/>
        </w:rPr>
        <w:t xml:space="preserve"> Number of iterations</w:t>
      </w:r>
    </w:p>
    <w:p w14:paraId="23A8D529" w14:textId="1D855FCB" w:rsidR="00495FF0" w:rsidRPr="00672F0D" w:rsidRDefault="00495FF0" w:rsidP="00672F0D">
      <w:pPr>
        <w:spacing w:after="0" w:line="240" w:lineRule="auto"/>
        <w:jc w:val="both"/>
        <w:rPr>
          <w:rFonts w:ascii="Times New Roman" w:eastAsiaTheme="minorEastAsia" w:hAnsi="Times New Roman" w:cs="Times New Roman"/>
          <w:sz w:val="24"/>
          <w:szCs w:val="24"/>
          <w:highlight w:val="yellow"/>
        </w:rPr>
      </w:pPr>
      <w:r w:rsidRPr="00672F0D">
        <w:rPr>
          <w:rFonts w:ascii="Times New Roman" w:eastAsiaTheme="minorEastAsia" w:hAnsi="Times New Roman" w:cs="Times New Roman"/>
          <w:sz w:val="24"/>
          <w:szCs w:val="24"/>
          <w:highlight w:val="yellow"/>
        </w:rPr>
        <w:t xml:space="preserve">          </w:t>
      </w:r>
      <m:oMath>
        <m:r>
          <w:rPr>
            <w:rFonts w:ascii="Cambria Math" w:eastAsiaTheme="minorEastAsia" w:hAnsi="Cambria Math" w:cs="Times New Roman"/>
            <w:sz w:val="24"/>
            <w:szCs w:val="24"/>
            <w:highlight w:val="yellow"/>
          </w:rPr>
          <m:t>m</m:t>
        </m:r>
      </m:oMath>
      <w:r w:rsidRPr="00672F0D">
        <w:rPr>
          <w:rFonts w:ascii="Times New Roman" w:eastAsiaTheme="minorEastAsia" w:hAnsi="Times New Roman" w:cs="Times New Roman"/>
          <w:sz w:val="24"/>
          <w:szCs w:val="24"/>
          <w:highlight w:val="yellow"/>
        </w:rPr>
        <w:t>: Number of particles present in the population</w:t>
      </w:r>
    </w:p>
    <w:p w14:paraId="6C834C75" w14:textId="4BAD3D1E" w:rsidR="00AD4684" w:rsidRPr="00672F0D" w:rsidRDefault="00AD4684" w:rsidP="00672F0D">
      <w:pPr>
        <w:spacing w:after="0" w:line="240" w:lineRule="auto"/>
        <w:jc w:val="both"/>
        <w:rPr>
          <w:rFonts w:ascii="Times New Roman" w:eastAsiaTheme="minorEastAsia" w:hAnsi="Times New Roman" w:cs="Times New Roman"/>
          <w:sz w:val="24"/>
          <w:szCs w:val="24"/>
          <w:highlight w:val="yellow"/>
        </w:rPr>
      </w:pPr>
      <w:r w:rsidRPr="00672F0D">
        <w:rPr>
          <w:rFonts w:ascii="Times New Roman" w:eastAsiaTheme="minorEastAsia" w:hAnsi="Times New Roman" w:cs="Times New Roman"/>
          <w:sz w:val="24"/>
          <w:szCs w:val="24"/>
          <w:highlight w:val="yellow"/>
        </w:rPr>
        <w:t xml:space="preserve">Output: A reduced </w:t>
      </w:r>
      <w:r w:rsidR="00262CF9" w:rsidRPr="00672F0D">
        <w:rPr>
          <w:rFonts w:ascii="Times New Roman" w:eastAsiaTheme="minorEastAsia" w:hAnsi="Times New Roman" w:cs="Times New Roman"/>
          <w:sz w:val="24"/>
          <w:szCs w:val="24"/>
          <w:highlight w:val="yellow"/>
        </w:rPr>
        <w:t>vector</w:t>
      </w:r>
      <w:r w:rsidRPr="00672F0D">
        <w:rPr>
          <w:rFonts w:ascii="Times New Roman" w:eastAsiaTheme="minorEastAsia" w:hAnsi="Times New Roman" w:cs="Times New Roman"/>
          <w:sz w:val="24"/>
          <w:szCs w:val="24"/>
          <w:highlight w:val="yellow"/>
        </w:rPr>
        <w:t xml:space="preserve"> of r features where </w:t>
      </w:r>
      <m:oMath>
        <m:r>
          <w:rPr>
            <w:rFonts w:ascii="Cambria Math" w:eastAsiaTheme="minorEastAsia" w:hAnsi="Cambria Math" w:cs="Times New Roman"/>
            <w:sz w:val="24"/>
            <w:szCs w:val="24"/>
            <w:highlight w:val="yellow"/>
          </w:rPr>
          <m:t>r&lt;n</m:t>
        </m:r>
      </m:oMath>
    </w:p>
    <w:p w14:paraId="72526E6D" w14:textId="77777777" w:rsidR="00672F0D" w:rsidRPr="00672F0D" w:rsidRDefault="00672F0D" w:rsidP="00672F0D">
      <w:pPr>
        <w:spacing w:after="0" w:line="240" w:lineRule="auto"/>
        <w:jc w:val="both"/>
        <w:rPr>
          <w:rFonts w:ascii="Times New Roman" w:eastAsiaTheme="minorEastAsia" w:hAnsi="Times New Roman" w:cs="Times New Roman"/>
          <w:sz w:val="24"/>
          <w:szCs w:val="24"/>
          <w:highlight w:val="yellow"/>
        </w:rPr>
      </w:pPr>
    </w:p>
    <w:p w14:paraId="041914AD" w14:textId="405BA3C1" w:rsidR="006518D1" w:rsidRPr="00672F0D" w:rsidRDefault="002343D4" w:rsidP="00672F0D">
      <w:pPr>
        <w:pStyle w:val="ListParagraph"/>
        <w:numPr>
          <w:ilvl w:val="0"/>
          <w:numId w:val="5"/>
        </w:numPr>
        <w:spacing w:after="0" w:line="240" w:lineRule="auto"/>
        <w:jc w:val="both"/>
        <w:rPr>
          <w:rFonts w:ascii="Times New Roman" w:eastAsiaTheme="minorEastAsia" w:hAnsi="Times New Roman" w:cs="Times New Roman"/>
          <w:sz w:val="24"/>
          <w:szCs w:val="24"/>
          <w:highlight w:val="yellow"/>
        </w:rPr>
      </w:pPr>
      <w:r w:rsidRPr="00672F0D">
        <w:rPr>
          <w:rFonts w:ascii="Times New Roman" w:eastAsiaTheme="minorEastAsia" w:hAnsi="Times New Roman" w:cs="Times New Roman"/>
          <w:sz w:val="24"/>
          <w:szCs w:val="24"/>
          <w:highlight w:val="yellow"/>
        </w:rPr>
        <w:lastRenderedPageBreak/>
        <w:t>C</w:t>
      </w:r>
      <w:r w:rsidR="006518D1" w:rsidRPr="00672F0D">
        <w:rPr>
          <w:rFonts w:ascii="Times New Roman" w:eastAsiaTheme="minorEastAsia" w:hAnsi="Times New Roman" w:cs="Times New Roman"/>
          <w:sz w:val="24"/>
          <w:szCs w:val="24"/>
          <w:highlight w:val="yellow"/>
        </w:rPr>
        <w:t xml:space="preserve">reate a random </w:t>
      </w:r>
      <w:r w:rsidR="00262CF9" w:rsidRPr="00672F0D">
        <w:rPr>
          <w:rFonts w:ascii="Times New Roman" w:eastAsiaTheme="minorEastAsia" w:hAnsi="Times New Roman" w:cs="Times New Roman"/>
          <w:sz w:val="24"/>
          <w:szCs w:val="24"/>
          <w:highlight w:val="yellow"/>
        </w:rPr>
        <w:t xml:space="preserve">matrix </w:t>
      </w:r>
      <w:r w:rsidR="006518D1" w:rsidRPr="00672F0D">
        <w:rPr>
          <w:rFonts w:ascii="Times New Roman" w:eastAsiaTheme="minorEastAsia" w:hAnsi="Times New Roman" w:cs="Times New Roman"/>
          <w:sz w:val="24"/>
          <w:szCs w:val="24"/>
          <w:highlight w:val="yellow"/>
        </w:rPr>
        <w:t>(</w:t>
      </w:r>
      <w:r w:rsidR="00262CF9" w:rsidRPr="00672F0D">
        <w:rPr>
          <w:rFonts w:ascii="Times New Roman" w:eastAsiaTheme="minorEastAsia" w:hAnsi="Times New Roman" w:cs="Times New Roman"/>
          <w:sz w:val="24"/>
          <w:szCs w:val="24"/>
          <w:highlight w:val="yellow"/>
        </w:rPr>
        <w:t>swarm</w:t>
      </w:r>
      <w:r w:rsidR="006518D1" w:rsidRPr="00672F0D">
        <w:rPr>
          <w:rFonts w:ascii="Times New Roman" w:eastAsiaTheme="minorEastAsia" w:hAnsi="Times New Roman" w:cs="Times New Roman"/>
          <w:sz w:val="24"/>
          <w:szCs w:val="24"/>
          <w:highlight w:val="yellow"/>
        </w:rPr>
        <w:t xml:space="preserve">) of size </w:t>
      </w:r>
      <m:oMath>
        <m:r>
          <w:rPr>
            <w:rFonts w:ascii="Cambria Math" w:eastAsiaTheme="minorEastAsia" w:hAnsi="Cambria Math" w:cs="Times New Roman"/>
            <w:sz w:val="24"/>
            <w:szCs w:val="24"/>
            <w:highlight w:val="yellow"/>
          </w:rPr>
          <m:t>n×m</m:t>
        </m:r>
      </m:oMath>
      <w:r w:rsidR="006518D1" w:rsidRPr="00672F0D">
        <w:rPr>
          <w:rFonts w:ascii="Times New Roman" w:eastAsiaTheme="minorEastAsia" w:hAnsi="Times New Roman" w:cs="Times New Roman"/>
          <w:sz w:val="24"/>
          <w:szCs w:val="24"/>
          <w:highlight w:val="yellow"/>
        </w:rPr>
        <w:t xml:space="preserve"> where </w:t>
      </w:r>
      <m:oMath>
        <m:r>
          <w:rPr>
            <w:rFonts w:ascii="Cambria Math" w:eastAsiaTheme="minorEastAsia" w:hAnsi="Cambria Math" w:cs="Times New Roman"/>
            <w:sz w:val="24"/>
            <w:szCs w:val="24"/>
            <w:highlight w:val="yellow"/>
          </w:rPr>
          <m:t>n</m:t>
        </m:r>
      </m:oMath>
      <w:r w:rsidR="006518D1" w:rsidRPr="00672F0D">
        <w:rPr>
          <w:rFonts w:ascii="Times New Roman" w:eastAsiaTheme="minorEastAsia" w:hAnsi="Times New Roman" w:cs="Times New Roman"/>
          <w:sz w:val="24"/>
          <w:szCs w:val="24"/>
          <w:highlight w:val="yellow"/>
        </w:rPr>
        <w:t xml:space="preserve"> is number of features and </w:t>
      </w:r>
      <m:oMath>
        <m:r>
          <w:rPr>
            <w:rFonts w:ascii="Cambria Math" w:eastAsiaTheme="minorEastAsia" w:hAnsi="Cambria Math" w:cs="Times New Roman"/>
            <w:sz w:val="24"/>
            <w:szCs w:val="24"/>
            <w:highlight w:val="yellow"/>
          </w:rPr>
          <m:t>m</m:t>
        </m:r>
      </m:oMath>
      <w:r w:rsidR="006518D1" w:rsidRPr="00672F0D">
        <w:rPr>
          <w:rFonts w:ascii="Times New Roman" w:eastAsiaTheme="minorEastAsia" w:hAnsi="Times New Roman" w:cs="Times New Roman"/>
          <w:sz w:val="24"/>
          <w:szCs w:val="24"/>
          <w:highlight w:val="yellow"/>
        </w:rPr>
        <w:t xml:space="preserve"> is number of particles (feature vectors). Populate each particle with 0s and 1s randomly.</w:t>
      </w:r>
    </w:p>
    <w:p w14:paraId="513AE12D" w14:textId="77777777" w:rsidR="006518D1" w:rsidRPr="00672F0D" w:rsidRDefault="006518D1" w:rsidP="00672F0D">
      <w:pPr>
        <w:pStyle w:val="ListParagraph"/>
        <w:numPr>
          <w:ilvl w:val="0"/>
          <w:numId w:val="5"/>
        </w:numPr>
        <w:spacing w:after="0" w:line="240" w:lineRule="auto"/>
        <w:jc w:val="both"/>
        <w:rPr>
          <w:rFonts w:ascii="Times New Roman" w:eastAsiaTheme="minorEastAsia" w:hAnsi="Times New Roman" w:cs="Times New Roman"/>
          <w:sz w:val="24"/>
          <w:szCs w:val="24"/>
          <w:highlight w:val="yellow"/>
        </w:rPr>
      </w:pPr>
      <w:r w:rsidRPr="00672F0D">
        <w:rPr>
          <w:rFonts w:ascii="Times New Roman" w:eastAsiaTheme="minorEastAsia" w:hAnsi="Times New Roman" w:cs="Times New Roman"/>
          <w:sz w:val="24"/>
          <w:szCs w:val="24"/>
          <w:highlight w:val="yellow"/>
        </w:rPr>
        <w:t xml:space="preserve">Velocity matrix of size </w:t>
      </w:r>
      <m:oMath>
        <m:r>
          <w:rPr>
            <w:rFonts w:ascii="Cambria Math" w:eastAsiaTheme="minorEastAsia" w:hAnsi="Cambria Math" w:cs="Times New Roman"/>
            <w:sz w:val="24"/>
            <w:szCs w:val="24"/>
            <w:highlight w:val="yellow"/>
          </w:rPr>
          <m:t>n×m</m:t>
        </m:r>
      </m:oMath>
      <w:r w:rsidRPr="00672F0D">
        <w:rPr>
          <w:rFonts w:ascii="Times New Roman" w:eastAsiaTheme="minorEastAsia" w:hAnsi="Times New Roman" w:cs="Times New Roman"/>
          <w:sz w:val="24"/>
          <w:szCs w:val="24"/>
          <w:highlight w:val="yellow"/>
        </w:rPr>
        <w:t xml:space="preserve"> is created with all 0s. </w:t>
      </w:r>
    </w:p>
    <w:p w14:paraId="5ADD5B41" w14:textId="5F9FF471" w:rsidR="006518D1" w:rsidRPr="00672F0D" w:rsidRDefault="00651D31" w:rsidP="00672F0D">
      <w:pPr>
        <w:pStyle w:val="ListParagraph"/>
        <w:numPr>
          <w:ilvl w:val="0"/>
          <w:numId w:val="5"/>
        </w:numPr>
        <w:spacing w:after="0" w:line="240" w:lineRule="auto"/>
        <w:jc w:val="both"/>
        <w:rPr>
          <w:rFonts w:ascii="Times New Roman" w:eastAsiaTheme="minorEastAsia" w:hAnsi="Times New Roman" w:cs="Times New Roman"/>
          <w:sz w:val="24"/>
          <w:szCs w:val="24"/>
          <w:highlight w:val="yellow"/>
        </w:rPr>
      </w:pPr>
      <m:oMath>
        <m:sSub>
          <m:sSubPr>
            <m:ctrlPr>
              <w:rPr>
                <w:rFonts w:ascii="Cambria Math" w:eastAsiaTheme="minorEastAsia" w:hAnsi="Cambria Math" w:cs="Times New Roman"/>
                <w:i/>
                <w:sz w:val="24"/>
                <w:szCs w:val="24"/>
                <w:highlight w:val="yellow"/>
              </w:rPr>
            </m:ctrlPr>
          </m:sSubPr>
          <m:e>
            <m:r>
              <w:rPr>
                <w:rFonts w:ascii="Cambria Math" w:eastAsiaTheme="minorEastAsia" w:hAnsi="Cambria Math" w:cs="Times New Roman"/>
                <w:sz w:val="24"/>
                <w:szCs w:val="24"/>
                <w:highlight w:val="yellow"/>
              </w:rPr>
              <m:t>P</m:t>
            </m:r>
          </m:e>
          <m:sub>
            <m:r>
              <w:rPr>
                <w:rFonts w:ascii="Cambria Math" w:eastAsiaTheme="minorEastAsia" w:hAnsi="Cambria Math" w:cs="Times New Roman"/>
                <w:sz w:val="24"/>
                <w:szCs w:val="24"/>
                <w:highlight w:val="yellow"/>
              </w:rPr>
              <m:t>i</m:t>
            </m:r>
            <m:d>
              <m:dPr>
                <m:ctrlPr>
                  <w:rPr>
                    <w:rFonts w:ascii="Cambria Math" w:eastAsiaTheme="minorEastAsia" w:hAnsi="Cambria Math" w:cs="Times New Roman"/>
                    <w:i/>
                    <w:sz w:val="24"/>
                    <w:szCs w:val="24"/>
                    <w:highlight w:val="yellow"/>
                  </w:rPr>
                </m:ctrlPr>
              </m:dPr>
              <m:e>
                <m:r>
                  <w:rPr>
                    <w:rFonts w:ascii="Cambria Math" w:eastAsiaTheme="minorEastAsia" w:hAnsi="Cambria Math" w:cs="Times New Roman"/>
                    <w:sz w:val="24"/>
                    <w:szCs w:val="24"/>
                    <w:highlight w:val="yellow"/>
                  </w:rPr>
                  <m:t>best</m:t>
                </m:r>
              </m:e>
            </m:d>
          </m:sub>
        </m:sSub>
      </m:oMath>
      <w:r w:rsidR="006518D1" w:rsidRPr="00672F0D">
        <w:rPr>
          <w:rFonts w:ascii="Times New Roman" w:eastAsiaTheme="minorEastAsia" w:hAnsi="Times New Roman" w:cs="Times New Roman"/>
          <w:sz w:val="24"/>
          <w:szCs w:val="24"/>
          <w:highlight w:val="yellow"/>
        </w:rPr>
        <w:t xml:space="preserve"> </w:t>
      </w:r>
      <w:r w:rsidR="00D82E61" w:rsidRPr="00672F0D">
        <w:rPr>
          <w:rFonts w:ascii="Times New Roman" w:eastAsiaTheme="minorEastAsia" w:hAnsi="Times New Roman" w:cs="Times New Roman"/>
          <w:sz w:val="24"/>
          <w:szCs w:val="24"/>
          <w:highlight w:val="yellow"/>
        </w:rPr>
        <w:t xml:space="preserve">is a </w:t>
      </w:r>
      <w:r w:rsidR="00D663C2" w:rsidRPr="00672F0D">
        <w:rPr>
          <w:rFonts w:ascii="Times New Roman" w:eastAsiaTheme="minorEastAsia" w:hAnsi="Times New Roman" w:cs="Times New Roman"/>
          <w:sz w:val="24"/>
          <w:szCs w:val="24"/>
          <w:highlight w:val="yellow"/>
        </w:rPr>
        <w:t>vector</w:t>
      </w:r>
      <w:r w:rsidR="00D82E61" w:rsidRPr="00672F0D">
        <w:rPr>
          <w:rFonts w:ascii="Times New Roman" w:eastAsiaTheme="minorEastAsia" w:hAnsi="Times New Roman" w:cs="Times New Roman"/>
          <w:sz w:val="24"/>
          <w:szCs w:val="24"/>
          <w:highlight w:val="yellow"/>
        </w:rPr>
        <w:t xml:space="preserve"> of local best feature vectors achieved </w:t>
      </w:r>
      <w:r w:rsidR="00D663C2" w:rsidRPr="00672F0D">
        <w:rPr>
          <w:rFonts w:ascii="Times New Roman" w:eastAsiaTheme="minorEastAsia" w:hAnsi="Times New Roman" w:cs="Times New Roman"/>
          <w:sz w:val="24"/>
          <w:szCs w:val="24"/>
          <w:highlight w:val="yellow"/>
        </w:rPr>
        <w:t>for the</w:t>
      </w:r>
      <w:r w:rsidR="002343D4" w:rsidRPr="00672F0D">
        <w:rPr>
          <w:rFonts w:ascii="Times New Roman" w:eastAsiaTheme="minorEastAsia" w:hAnsi="Times New Roman" w:cs="Times New Roman"/>
          <w:sz w:val="24"/>
          <w:szCs w:val="24"/>
          <w:highlight w:val="yellow"/>
        </w:rPr>
        <w:t xml:space="preserve"> </w:t>
      </w:r>
      <m:oMath>
        <m:r>
          <w:rPr>
            <w:rFonts w:ascii="Cambria Math" w:eastAsiaTheme="minorEastAsia" w:hAnsi="Cambria Math" w:cs="Times New Roman"/>
            <w:sz w:val="24"/>
            <w:szCs w:val="24"/>
            <w:highlight w:val="yellow"/>
          </w:rPr>
          <m:t>i</m:t>
        </m:r>
        <m:r>
          <w:rPr>
            <w:rFonts w:ascii="Cambria Math" w:eastAsiaTheme="minorEastAsia" w:hAnsi="Cambria Math" w:cs="Times New Roman"/>
            <w:sz w:val="24"/>
            <w:szCs w:val="24"/>
            <w:highlight w:val="yellow"/>
            <w:vertAlign w:val="superscript"/>
          </w:rPr>
          <m:t>th</m:t>
        </m:r>
      </m:oMath>
      <w:r w:rsidR="00D82E61" w:rsidRPr="00672F0D">
        <w:rPr>
          <w:rFonts w:ascii="Times New Roman" w:eastAsiaTheme="minorEastAsia" w:hAnsi="Times New Roman" w:cs="Times New Roman"/>
          <w:sz w:val="24"/>
          <w:szCs w:val="24"/>
          <w:highlight w:val="yellow"/>
        </w:rPr>
        <w:t xml:space="preserve"> </w:t>
      </w:r>
      <w:r w:rsidR="00D663C2" w:rsidRPr="00672F0D">
        <w:rPr>
          <w:rFonts w:ascii="Times New Roman" w:eastAsiaTheme="minorEastAsia" w:hAnsi="Times New Roman" w:cs="Times New Roman"/>
          <w:sz w:val="24"/>
          <w:szCs w:val="24"/>
          <w:highlight w:val="yellow"/>
        </w:rPr>
        <w:t>particle</w:t>
      </w:r>
      <w:r w:rsidR="00D82E61" w:rsidRPr="00672F0D">
        <w:rPr>
          <w:rFonts w:ascii="Times New Roman" w:eastAsiaTheme="minorEastAsia" w:hAnsi="Times New Roman" w:cs="Times New Roman"/>
          <w:sz w:val="24"/>
          <w:szCs w:val="24"/>
          <w:highlight w:val="yellow"/>
        </w:rPr>
        <w:t xml:space="preserve"> </w:t>
      </w:r>
      <w:r w:rsidR="006518D1" w:rsidRPr="00672F0D">
        <w:rPr>
          <w:rFonts w:ascii="Times New Roman" w:eastAsiaTheme="minorEastAsia" w:hAnsi="Times New Roman" w:cs="Times New Roman"/>
          <w:sz w:val="24"/>
          <w:szCs w:val="24"/>
          <w:highlight w:val="yellow"/>
        </w:rPr>
        <w:t xml:space="preserve">of size </w:t>
      </w:r>
      <m:oMath>
        <m:r>
          <w:rPr>
            <w:rFonts w:ascii="Cambria Math" w:eastAsiaTheme="minorEastAsia" w:hAnsi="Cambria Math" w:cs="Times New Roman"/>
            <w:sz w:val="24"/>
            <w:szCs w:val="24"/>
            <w:highlight w:val="yellow"/>
          </w:rPr>
          <m:t>1×n</m:t>
        </m:r>
      </m:oMath>
      <w:r w:rsidR="006518D1" w:rsidRPr="00672F0D">
        <w:rPr>
          <w:rFonts w:ascii="Times New Roman" w:eastAsiaTheme="minorEastAsia" w:hAnsi="Times New Roman" w:cs="Times New Roman"/>
          <w:sz w:val="24"/>
          <w:szCs w:val="24"/>
          <w:highlight w:val="yellow"/>
        </w:rPr>
        <w:t xml:space="preserve"> is defined </w:t>
      </w:r>
      <w:r w:rsidR="00D663C2" w:rsidRPr="00672F0D">
        <w:rPr>
          <w:rFonts w:ascii="Times New Roman" w:eastAsiaTheme="minorEastAsia" w:hAnsi="Times New Roman" w:cs="Times New Roman"/>
          <w:sz w:val="24"/>
          <w:szCs w:val="24"/>
          <w:highlight w:val="yellow"/>
        </w:rPr>
        <w:t xml:space="preserve">which is </w:t>
      </w:r>
      <w:r w:rsidR="006518D1" w:rsidRPr="00672F0D">
        <w:rPr>
          <w:rFonts w:ascii="Times New Roman" w:eastAsiaTheme="minorEastAsia" w:hAnsi="Times New Roman" w:cs="Times New Roman"/>
          <w:sz w:val="24"/>
          <w:szCs w:val="24"/>
          <w:highlight w:val="yellow"/>
        </w:rPr>
        <w:t xml:space="preserve">initialized to the feature vector </w:t>
      </w:r>
      <w:r w:rsidR="00D663C2" w:rsidRPr="00672F0D">
        <w:rPr>
          <w:rFonts w:ascii="Times New Roman" w:eastAsiaTheme="minorEastAsia" w:hAnsi="Times New Roman" w:cs="Times New Roman"/>
          <w:sz w:val="24"/>
          <w:szCs w:val="24"/>
          <w:highlight w:val="yellow"/>
        </w:rPr>
        <w:t xml:space="preserve">for the </w:t>
      </w:r>
      <m:oMath>
        <m:r>
          <w:rPr>
            <w:rFonts w:ascii="Cambria Math" w:eastAsiaTheme="minorEastAsia" w:hAnsi="Cambria Math" w:cs="Times New Roman"/>
            <w:sz w:val="24"/>
            <w:szCs w:val="24"/>
            <w:highlight w:val="yellow"/>
          </w:rPr>
          <m:t>i</m:t>
        </m:r>
        <m:r>
          <w:rPr>
            <w:rFonts w:ascii="Cambria Math" w:eastAsiaTheme="minorEastAsia" w:hAnsi="Cambria Math" w:cs="Times New Roman"/>
            <w:sz w:val="24"/>
            <w:szCs w:val="24"/>
            <w:highlight w:val="yellow"/>
            <w:vertAlign w:val="superscript"/>
          </w:rPr>
          <m:t>th</m:t>
        </m:r>
      </m:oMath>
      <w:r w:rsidR="00D663C2" w:rsidRPr="00672F0D">
        <w:rPr>
          <w:rFonts w:ascii="Times New Roman" w:eastAsiaTheme="minorEastAsia" w:hAnsi="Times New Roman" w:cs="Times New Roman"/>
          <w:sz w:val="24"/>
          <w:szCs w:val="24"/>
          <w:highlight w:val="yellow"/>
        </w:rPr>
        <w:t xml:space="preserve"> particle </w:t>
      </w:r>
      <w:r w:rsidR="006518D1" w:rsidRPr="00672F0D">
        <w:rPr>
          <w:rFonts w:ascii="Times New Roman" w:eastAsiaTheme="minorEastAsia" w:hAnsi="Times New Roman" w:cs="Times New Roman"/>
          <w:sz w:val="24"/>
          <w:szCs w:val="24"/>
          <w:highlight w:val="yellow"/>
        </w:rPr>
        <w:t>obtained in step 1.</w:t>
      </w:r>
    </w:p>
    <w:p w14:paraId="7902B9A1" w14:textId="032448E3" w:rsidR="006518D1" w:rsidRPr="00672F0D" w:rsidRDefault="00651D31" w:rsidP="00672F0D">
      <w:pPr>
        <w:pStyle w:val="ListParagraph"/>
        <w:numPr>
          <w:ilvl w:val="0"/>
          <w:numId w:val="5"/>
        </w:numPr>
        <w:spacing w:after="0" w:line="240" w:lineRule="auto"/>
        <w:jc w:val="both"/>
        <w:rPr>
          <w:rFonts w:ascii="Times New Roman" w:eastAsiaTheme="minorEastAsia" w:hAnsi="Times New Roman" w:cs="Times New Roman"/>
          <w:sz w:val="24"/>
          <w:szCs w:val="24"/>
          <w:highlight w:val="yellow"/>
        </w:rPr>
      </w:pPr>
      <m:oMath>
        <m:sSub>
          <m:sSubPr>
            <m:ctrlPr>
              <w:rPr>
                <w:rFonts w:ascii="Cambria Math" w:eastAsiaTheme="minorEastAsia" w:hAnsi="Cambria Math" w:cs="Times New Roman"/>
                <w:i/>
                <w:sz w:val="24"/>
                <w:szCs w:val="24"/>
                <w:highlight w:val="yellow"/>
              </w:rPr>
            </m:ctrlPr>
          </m:sSubPr>
          <m:e>
            <m:r>
              <w:rPr>
                <w:rFonts w:ascii="Cambria Math" w:eastAsiaTheme="minorEastAsia" w:hAnsi="Cambria Math" w:cs="Times New Roman"/>
                <w:sz w:val="24"/>
                <w:szCs w:val="24"/>
                <w:highlight w:val="yellow"/>
              </w:rPr>
              <m:t>P</m:t>
            </m:r>
          </m:e>
          <m:sub>
            <m:r>
              <w:rPr>
                <w:rFonts w:ascii="Cambria Math" w:eastAsiaTheme="minorEastAsia" w:hAnsi="Cambria Math" w:cs="Times New Roman"/>
                <w:sz w:val="24"/>
                <w:szCs w:val="24"/>
                <w:highlight w:val="yellow"/>
              </w:rPr>
              <m:t>g</m:t>
            </m:r>
            <m:d>
              <m:dPr>
                <m:ctrlPr>
                  <w:rPr>
                    <w:rFonts w:ascii="Cambria Math" w:eastAsiaTheme="minorEastAsia" w:hAnsi="Cambria Math" w:cs="Times New Roman"/>
                    <w:i/>
                    <w:sz w:val="24"/>
                    <w:szCs w:val="24"/>
                    <w:highlight w:val="yellow"/>
                  </w:rPr>
                </m:ctrlPr>
              </m:dPr>
              <m:e>
                <m:r>
                  <w:rPr>
                    <w:rFonts w:ascii="Cambria Math" w:eastAsiaTheme="minorEastAsia" w:hAnsi="Cambria Math" w:cs="Times New Roman"/>
                    <w:sz w:val="24"/>
                    <w:szCs w:val="24"/>
                    <w:highlight w:val="yellow"/>
                  </w:rPr>
                  <m:t>best</m:t>
                </m:r>
              </m:e>
            </m:d>
          </m:sub>
        </m:sSub>
        <m:r>
          <w:rPr>
            <w:rFonts w:ascii="Cambria Math" w:eastAsiaTheme="minorEastAsia" w:hAnsi="Cambria Math" w:cs="Times New Roman"/>
            <w:sz w:val="24"/>
            <w:szCs w:val="24"/>
            <w:highlight w:val="yellow"/>
          </w:rPr>
          <m:t xml:space="preserve"> </m:t>
        </m:r>
      </m:oMath>
      <w:r w:rsidR="00262CF9" w:rsidRPr="00672F0D">
        <w:rPr>
          <w:rFonts w:ascii="Times New Roman" w:eastAsiaTheme="minorEastAsia" w:hAnsi="Times New Roman" w:cs="Times New Roman"/>
          <w:sz w:val="24"/>
          <w:szCs w:val="24"/>
          <w:highlight w:val="yellow"/>
        </w:rPr>
        <w:t>i</w:t>
      </w:r>
      <w:r w:rsidR="006518D1" w:rsidRPr="00672F0D">
        <w:rPr>
          <w:rFonts w:ascii="Times New Roman" w:eastAsiaTheme="minorEastAsia" w:hAnsi="Times New Roman" w:cs="Times New Roman"/>
          <w:sz w:val="24"/>
          <w:szCs w:val="24"/>
          <w:highlight w:val="yellow"/>
        </w:rPr>
        <w:t xml:space="preserve">s the global best </w:t>
      </w:r>
      <w:r w:rsidR="00D82E61" w:rsidRPr="00672F0D">
        <w:rPr>
          <w:rFonts w:ascii="Times New Roman" w:eastAsiaTheme="minorEastAsia" w:hAnsi="Times New Roman" w:cs="Times New Roman"/>
          <w:sz w:val="24"/>
          <w:szCs w:val="24"/>
          <w:highlight w:val="yellow"/>
        </w:rPr>
        <w:t xml:space="preserve">feature vector </w:t>
      </w:r>
      <w:r w:rsidR="006518D1" w:rsidRPr="00672F0D">
        <w:rPr>
          <w:rFonts w:ascii="Times New Roman" w:eastAsiaTheme="minorEastAsia" w:hAnsi="Times New Roman" w:cs="Times New Roman"/>
          <w:sz w:val="24"/>
          <w:szCs w:val="24"/>
          <w:highlight w:val="yellow"/>
        </w:rPr>
        <w:t xml:space="preserve">of size 1xn is defined storing the particle with lowest mean </w:t>
      </w:r>
      <m:oMath>
        <m:r>
          <w:rPr>
            <w:rFonts w:ascii="Cambria Math" w:eastAsiaTheme="minorEastAsia" w:hAnsi="Cambria Math" w:cs="Times New Roman"/>
            <w:sz w:val="24"/>
            <w:szCs w:val="24"/>
            <w:highlight w:val="yellow"/>
          </w:rPr>
          <m:t>pcc</m:t>
        </m:r>
      </m:oMath>
      <w:r w:rsidR="006518D1" w:rsidRPr="00672F0D">
        <w:rPr>
          <w:rFonts w:ascii="Times New Roman" w:eastAsiaTheme="minorEastAsia" w:hAnsi="Times New Roman" w:cs="Times New Roman"/>
          <w:sz w:val="24"/>
          <w:szCs w:val="24"/>
          <w:highlight w:val="yellow"/>
        </w:rPr>
        <w:t xml:space="preserve"> value. </w:t>
      </w:r>
      <m:oMath>
        <m:r>
          <w:rPr>
            <w:rFonts w:ascii="Cambria Math" w:eastAsiaTheme="minorEastAsia" w:hAnsi="Cambria Math" w:cs="Times New Roman"/>
            <w:sz w:val="24"/>
            <w:szCs w:val="24"/>
            <w:highlight w:val="yellow"/>
          </w:rPr>
          <m:t>Globalbestpcc</m:t>
        </m:r>
      </m:oMath>
      <w:r w:rsidR="006518D1" w:rsidRPr="00672F0D">
        <w:rPr>
          <w:rFonts w:ascii="Times New Roman" w:eastAsiaTheme="minorEastAsia" w:hAnsi="Times New Roman" w:cs="Times New Roman"/>
          <w:sz w:val="24"/>
          <w:szCs w:val="24"/>
          <w:highlight w:val="yellow"/>
        </w:rPr>
        <w:t xml:space="preserve"> is set to the </w:t>
      </w:r>
      <m:oMath>
        <m:r>
          <w:rPr>
            <w:rFonts w:ascii="Cambria Math" w:eastAsiaTheme="minorEastAsia" w:hAnsi="Cambria Math" w:cs="Times New Roman"/>
            <w:sz w:val="24"/>
            <w:szCs w:val="24"/>
            <w:highlight w:val="yellow"/>
          </w:rPr>
          <m:t>mean</m:t>
        </m:r>
      </m:oMath>
      <w:r w:rsidR="006518D1" w:rsidRPr="00672F0D">
        <w:rPr>
          <w:rFonts w:ascii="Times New Roman" w:eastAsiaTheme="minorEastAsia" w:hAnsi="Times New Roman" w:cs="Times New Roman"/>
          <w:sz w:val="24"/>
          <w:szCs w:val="24"/>
          <w:highlight w:val="yellow"/>
        </w:rPr>
        <w:t xml:space="preserve"> </w:t>
      </w:r>
      <m:oMath>
        <m:r>
          <w:rPr>
            <w:rFonts w:ascii="Cambria Math" w:eastAsiaTheme="minorEastAsia" w:hAnsi="Cambria Math" w:cs="Times New Roman"/>
            <w:sz w:val="24"/>
            <w:szCs w:val="24"/>
            <w:highlight w:val="yellow"/>
          </w:rPr>
          <m:t>PCC</m:t>
        </m:r>
      </m:oMath>
      <w:r w:rsidR="006518D1" w:rsidRPr="00672F0D">
        <w:rPr>
          <w:rFonts w:ascii="Times New Roman" w:eastAsiaTheme="minorEastAsia" w:hAnsi="Times New Roman" w:cs="Times New Roman"/>
          <w:sz w:val="24"/>
          <w:szCs w:val="24"/>
          <w:highlight w:val="yellow"/>
        </w:rPr>
        <w:t xml:space="preserve"> value of </w:t>
      </w:r>
      <m:oMath>
        <m:sSub>
          <m:sSubPr>
            <m:ctrlPr>
              <w:rPr>
                <w:rFonts w:ascii="Cambria Math" w:eastAsiaTheme="minorEastAsia" w:hAnsi="Cambria Math" w:cs="Times New Roman"/>
                <w:i/>
                <w:sz w:val="24"/>
                <w:szCs w:val="24"/>
                <w:highlight w:val="yellow"/>
              </w:rPr>
            </m:ctrlPr>
          </m:sSubPr>
          <m:e>
            <m:r>
              <w:rPr>
                <w:rFonts w:ascii="Cambria Math" w:eastAsiaTheme="minorEastAsia" w:hAnsi="Cambria Math" w:cs="Times New Roman"/>
                <w:sz w:val="24"/>
                <w:szCs w:val="24"/>
                <w:highlight w:val="yellow"/>
              </w:rPr>
              <m:t>P</m:t>
            </m:r>
          </m:e>
          <m:sub>
            <m:r>
              <w:rPr>
                <w:rFonts w:ascii="Cambria Math" w:eastAsiaTheme="minorEastAsia" w:hAnsi="Cambria Math" w:cs="Times New Roman"/>
                <w:sz w:val="24"/>
                <w:szCs w:val="24"/>
                <w:highlight w:val="yellow"/>
              </w:rPr>
              <m:t>g</m:t>
            </m:r>
            <m:d>
              <m:dPr>
                <m:ctrlPr>
                  <w:rPr>
                    <w:rFonts w:ascii="Cambria Math" w:eastAsiaTheme="minorEastAsia" w:hAnsi="Cambria Math" w:cs="Times New Roman"/>
                    <w:i/>
                    <w:sz w:val="24"/>
                    <w:szCs w:val="24"/>
                    <w:highlight w:val="yellow"/>
                  </w:rPr>
                </m:ctrlPr>
              </m:dPr>
              <m:e>
                <m:r>
                  <w:rPr>
                    <w:rFonts w:ascii="Cambria Math" w:eastAsiaTheme="minorEastAsia" w:hAnsi="Cambria Math" w:cs="Times New Roman"/>
                    <w:sz w:val="24"/>
                    <w:szCs w:val="24"/>
                    <w:highlight w:val="yellow"/>
                  </w:rPr>
                  <m:t>best</m:t>
                </m:r>
              </m:e>
            </m:d>
          </m:sub>
        </m:sSub>
        <m:r>
          <w:rPr>
            <w:rFonts w:ascii="Cambria Math" w:eastAsiaTheme="minorEastAsia" w:hAnsi="Cambria Math" w:cs="Times New Roman"/>
            <w:sz w:val="24"/>
            <w:szCs w:val="24"/>
            <w:highlight w:val="yellow"/>
          </w:rPr>
          <m:t>.</m:t>
        </m:r>
      </m:oMath>
    </w:p>
    <w:p w14:paraId="66EF25A0" w14:textId="18215B45" w:rsidR="005C348D" w:rsidRPr="00672F0D" w:rsidRDefault="005C348D" w:rsidP="00672F0D">
      <w:pPr>
        <w:pStyle w:val="ListParagraph"/>
        <w:numPr>
          <w:ilvl w:val="0"/>
          <w:numId w:val="5"/>
        </w:numPr>
        <w:spacing w:after="0" w:line="240" w:lineRule="auto"/>
        <w:jc w:val="both"/>
        <w:rPr>
          <w:rFonts w:ascii="Times New Roman" w:eastAsiaTheme="minorEastAsia" w:hAnsi="Times New Roman" w:cs="Times New Roman"/>
          <w:sz w:val="24"/>
          <w:szCs w:val="24"/>
          <w:highlight w:val="yellow"/>
        </w:rPr>
      </w:pPr>
      <w:r w:rsidRPr="00672F0D">
        <w:rPr>
          <w:rFonts w:ascii="Times New Roman" w:eastAsiaTheme="minorEastAsia" w:hAnsi="Times New Roman" w:cs="Times New Roman"/>
          <w:sz w:val="24"/>
          <w:szCs w:val="24"/>
          <w:highlight w:val="yellow"/>
        </w:rPr>
        <w:t xml:space="preserve">for </w:t>
      </w:r>
      <m:oMath>
        <m:r>
          <w:rPr>
            <w:rFonts w:ascii="Cambria Math" w:eastAsiaTheme="minorEastAsia" w:hAnsi="Cambria Math" w:cs="Times New Roman"/>
            <w:sz w:val="24"/>
            <w:szCs w:val="24"/>
            <w:highlight w:val="yellow"/>
          </w:rPr>
          <m:t>t</m:t>
        </m:r>
      </m:oMath>
      <w:r w:rsidRPr="00672F0D">
        <w:rPr>
          <w:rFonts w:ascii="Times New Roman" w:eastAsiaTheme="minorEastAsia" w:hAnsi="Times New Roman" w:cs="Times New Roman"/>
          <w:sz w:val="24"/>
          <w:szCs w:val="24"/>
          <w:highlight w:val="yellow"/>
        </w:rPr>
        <w:t xml:space="preserve"> = 1 to </w:t>
      </w:r>
      <m:oMath>
        <m:r>
          <w:rPr>
            <w:rFonts w:ascii="Cambria Math" w:eastAsiaTheme="minorEastAsia" w:hAnsi="Cambria Math" w:cs="Times New Roman"/>
            <w:sz w:val="24"/>
            <w:szCs w:val="24"/>
            <w:highlight w:val="yellow"/>
          </w:rPr>
          <m:t>Iteration</m:t>
        </m:r>
      </m:oMath>
      <w:r w:rsidRPr="00672F0D">
        <w:rPr>
          <w:rFonts w:ascii="Times New Roman" w:eastAsiaTheme="minorEastAsia" w:hAnsi="Times New Roman" w:cs="Times New Roman"/>
          <w:sz w:val="24"/>
          <w:szCs w:val="24"/>
          <w:highlight w:val="yellow"/>
        </w:rPr>
        <w:t xml:space="preserve"> do:</w:t>
      </w:r>
    </w:p>
    <w:p w14:paraId="7F835D03" w14:textId="7CFC421B" w:rsidR="005C348D" w:rsidRPr="00672F0D" w:rsidRDefault="005C348D" w:rsidP="00672F0D">
      <w:pPr>
        <w:pStyle w:val="ListParagraph"/>
        <w:numPr>
          <w:ilvl w:val="0"/>
          <w:numId w:val="5"/>
        </w:numPr>
        <w:spacing w:after="0" w:line="240" w:lineRule="auto"/>
        <w:jc w:val="both"/>
        <w:rPr>
          <w:rFonts w:ascii="Times New Roman" w:eastAsiaTheme="minorEastAsia" w:hAnsi="Times New Roman" w:cs="Times New Roman"/>
          <w:sz w:val="24"/>
          <w:szCs w:val="24"/>
          <w:highlight w:val="yellow"/>
        </w:rPr>
      </w:pPr>
      <w:r w:rsidRPr="00672F0D">
        <w:rPr>
          <w:rFonts w:ascii="Times New Roman" w:eastAsiaTheme="minorEastAsia" w:hAnsi="Times New Roman" w:cs="Times New Roman"/>
          <w:sz w:val="24"/>
          <w:szCs w:val="24"/>
          <w:highlight w:val="yellow"/>
        </w:rPr>
        <w:t xml:space="preserve">       for </w:t>
      </w:r>
      <m:oMath>
        <m:r>
          <w:rPr>
            <w:rFonts w:ascii="Cambria Math" w:eastAsiaTheme="minorEastAsia" w:hAnsi="Cambria Math" w:cs="Times New Roman"/>
            <w:sz w:val="24"/>
            <w:szCs w:val="24"/>
            <w:highlight w:val="yellow"/>
          </w:rPr>
          <m:t>i</m:t>
        </m:r>
      </m:oMath>
      <w:r w:rsidRPr="00672F0D">
        <w:rPr>
          <w:rFonts w:ascii="Times New Roman" w:eastAsiaTheme="minorEastAsia" w:hAnsi="Times New Roman" w:cs="Times New Roman"/>
          <w:sz w:val="24"/>
          <w:szCs w:val="24"/>
          <w:highlight w:val="yellow"/>
        </w:rPr>
        <w:t xml:space="preserve"> = 1 to </w:t>
      </w:r>
      <m:oMath>
        <m:r>
          <w:rPr>
            <w:rFonts w:ascii="Cambria Math" w:eastAsiaTheme="minorEastAsia" w:hAnsi="Cambria Math" w:cs="Times New Roman"/>
            <w:sz w:val="24"/>
            <w:szCs w:val="24"/>
            <w:highlight w:val="yellow"/>
          </w:rPr>
          <m:t>m</m:t>
        </m:r>
      </m:oMath>
      <w:r w:rsidRPr="00672F0D">
        <w:rPr>
          <w:rFonts w:ascii="Times New Roman" w:eastAsiaTheme="minorEastAsia" w:hAnsi="Times New Roman" w:cs="Times New Roman"/>
          <w:sz w:val="24"/>
          <w:szCs w:val="24"/>
          <w:highlight w:val="yellow"/>
        </w:rPr>
        <w:t xml:space="preserve"> do:</w:t>
      </w:r>
    </w:p>
    <w:p w14:paraId="6D943FE3" w14:textId="615E491E" w:rsidR="005C348D" w:rsidRPr="00672F0D" w:rsidRDefault="005C348D" w:rsidP="00672F0D">
      <w:pPr>
        <w:pStyle w:val="ListParagraph"/>
        <w:numPr>
          <w:ilvl w:val="0"/>
          <w:numId w:val="5"/>
        </w:numPr>
        <w:spacing w:after="0" w:line="240" w:lineRule="auto"/>
        <w:jc w:val="both"/>
        <w:rPr>
          <w:rFonts w:ascii="Times New Roman" w:eastAsiaTheme="minorEastAsia" w:hAnsi="Times New Roman" w:cs="Times New Roman"/>
          <w:sz w:val="24"/>
          <w:szCs w:val="24"/>
          <w:highlight w:val="yellow"/>
        </w:rPr>
      </w:pPr>
      <w:r w:rsidRPr="00672F0D">
        <w:rPr>
          <w:rFonts w:ascii="Times New Roman" w:eastAsiaTheme="minorEastAsia" w:hAnsi="Times New Roman" w:cs="Times New Roman"/>
          <w:sz w:val="24"/>
          <w:szCs w:val="24"/>
          <w:highlight w:val="yellow"/>
        </w:rPr>
        <w:t xml:space="preserve">              for </w:t>
      </w:r>
      <m:oMath>
        <m:r>
          <w:rPr>
            <w:rFonts w:ascii="Cambria Math" w:eastAsiaTheme="minorEastAsia" w:hAnsi="Cambria Math" w:cs="Times New Roman"/>
            <w:sz w:val="24"/>
            <w:szCs w:val="24"/>
            <w:highlight w:val="yellow"/>
          </w:rPr>
          <m:t>j</m:t>
        </m:r>
      </m:oMath>
      <w:r w:rsidRPr="00672F0D">
        <w:rPr>
          <w:rFonts w:ascii="Times New Roman" w:eastAsiaTheme="minorEastAsia" w:hAnsi="Times New Roman" w:cs="Times New Roman"/>
          <w:sz w:val="24"/>
          <w:szCs w:val="24"/>
          <w:highlight w:val="yellow"/>
        </w:rPr>
        <w:t xml:space="preserve"> = 1 to </w:t>
      </w:r>
      <m:oMath>
        <m:r>
          <w:rPr>
            <w:rFonts w:ascii="Cambria Math" w:eastAsiaTheme="minorEastAsia" w:hAnsi="Cambria Math" w:cs="Times New Roman"/>
            <w:sz w:val="24"/>
            <w:szCs w:val="24"/>
            <w:highlight w:val="yellow"/>
          </w:rPr>
          <m:t>n</m:t>
        </m:r>
      </m:oMath>
      <w:r w:rsidRPr="00672F0D">
        <w:rPr>
          <w:rFonts w:ascii="Times New Roman" w:eastAsiaTheme="minorEastAsia" w:hAnsi="Times New Roman" w:cs="Times New Roman"/>
          <w:sz w:val="24"/>
          <w:szCs w:val="24"/>
          <w:highlight w:val="yellow"/>
        </w:rPr>
        <w:t xml:space="preserve"> do:</w:t>
      </w:r>
    </w:p>
    <w:p w14:paraId="58F89139" w14:textId="77777777" w:rsidR="00D663C2" w:rsidRPr="00672F0D" w:rsidRDefault="005C348D" w:rsidP="00672F0D">
      <w:pPr>
        <w:pStyle w:val="ListParagraph"/>
        <w:numPr>
          <w:ilvl w:val="0"/>
          <w:numId w:val="5"/>
        </w:numPr>
        <w:spacing w:after="0" w:line="240" w:lineRule="auto"/>
        <w:jc w:val="both"/>
        <w:rPr>
          <w:rFonts w:ascii="Times New Roman" w:eastAsiaTheme="minorEastAsia" w:hAnsi="Times New Roman" w:cs="Times New Roman"/>
          <w:sz w:val="24"/>
          <w:szCs w:val="24"/>
          <w:highlight w:val="yellow"/>
        </w:rPr>
      </w:pPr>
      <w:r w:rsidRPr="00672F0D">
        <w:rPr>
          <w:rFonts w:ascii="Times New Roman" w:eastAsiaTheme="minorEastAsia" w:hAnsi="Times New Roman" w:cs="Times New Roman"/>
          <w:sz w:val="24"/>
          <w:szCs w:val="24"/>
          <w:highlight w:val="yellow"/>
        </w:rPr>
        <w:t xml:space="preserve">                    Calculate the velocity of the </w:t>
      </w:r>
      <m:oMath>
        <m:r>
          <w:rPr>
            <w:rFonts w:ascii="Cambria Math" w:eastAsiaTheme="minorEastAsia" w:hAnsi="Cambria Math" w:cs="Times New Roman"/>
            <w:sz w:val="24"/>
            <w:szCs w:val="24"/>
            <w:highlight w:val="yellow"/>
          </w:rPr>
          <m:t>j</m:t>
        </m:r>
        <m:r>
          <w:rPr>
            <w:rFonts w:ascii="Cambria Math" w:eastAsiaTheme="minorEastAsia" w:hAnsi="Cambria Math" w:cs="Times New Roman"/>
            <w:sz w:val="24"/>
            <w:szCs w:val="24"/>
            <w:highlight w:val="yellow"/>
            <w:vertAlign w:val="superscript"/>
          </w:rPr>
          <m:t>th</m:t>
        </m:r>
      </m:oMath>
      <w:r w:rsidRPr="00672F0D">
        <w:rPr>
          <w:rFonts w:ascii="Times New Roman" w:eastAsiaTheme="minorEastAsia" w:hAnsi="Times New Roman" w:cs="Times New Roman"/>
          <w:sz w:val="24"/>
          <w:szCs w:val="24"/>
          <w:highlight w:val="yellow"/>
        </w:rPr>
        <w:t xml:space="preserve"> feature of </w:t>
      </w:r>
      <m:oMath>
        <m:r>
          <w:rPr>
            <w:rFonts w:ascii="Cambria Math" w:eastAsiaTheme="minorEastAsia" w:hAnsi="Cambria Math" w:cs="Times New Roman"/>
            <w:sz w:val="24"/>
            <w:szCs w:val="24"/>
            <w:highlight w:val="yellow"/>
          </w:rPr>
          <m:t>i</m:t>
        </m:r>
        <m:r>
          <w:rPr>
            <w:rFonts w:ascii="Cambria Math" w:eastAsiaTheme="minorEastAsia" w:hAnsi="Cambria Math" w:cs="Times New Roman"/>
            <w:sz w:val="24"/>
            <w:szCs w:val="24"/>
            <w:highlight w:val="yellow"/>
            <w:vertAlign w:val="superscript"/>
          </w:rPr>
          <m:t>th</m:t>
        </m:r>
      </m:oMath>
      <w:r w:rsidRPr="00672F0D">
        <w:rPr>
          <w:rFonts w:ascii="Times New Roman" w:eastAsiaTheme="minorEastAsia" w:hAnsi="Times New Roman" w:cs="Times New Roman"/>
          <w:sz w:val="24"/>
          <w:szCs w:val="24"/>
          <w:highlight w:val="yellow"/>
        </w:rPr>
        <w:t xml:space="preserve"> particle using                            </w:t>
      </w:r>
    </w:p>
    <w:p w14:paraId="6B63D4C8" w14:textId="265B13BA" w:rsidR="005C348D" w:rsidRPr="00672F0D" w:rsidRDefault="00D663C2" w:rsidP="00672F0D">
      <w:pPr>
        <w:spacing w:after="0" w:line="240" w:lineRule="auto"/>
        <w:ind w:left="1080"/>
        <w:jc w:val="both"/>
        <w:rPr>
          <w:rFonts w:ascii="Times New Roman" w:eastAsiaTheme="minorEastAsia" w:hAnsi="Times New Roman" w:cs="Times New Roman"/>
          <w:sz w:val="24"/>
          <w:szCs w:val="24"/>
          <w:highlight w:val="yellow"/>
        </w:rPr>
      </w:pPr>
      <w:r w:rsidRPr="00672F0D">
        <w:rPr>
          <w:rFonts w:ascii="Times New Roman" w:eastAsiaTheme="minorEastAsia" w:hAnsi="Times New Roman" w:cs="Times New Roman"/>
          <w:sz w:val="24"/>
          <w:szCs w:val="24"/>
          <w:highlight w:val="yellow"/>
        </w:rPr>
        <w:t xml:space="preserve">                           </w:t>
      </w:r>
      <w:r w:rsidR="005C348D" w:rsidRPr="00672F0D">
        <w:rPr>
          <w:rFonts w:ascii="Times New Roman" w:eastAsiaTheme="minorEastAsia" w:hAnsi="Times New Roman" w:cs="Times New Roman"/>
          <w:sz w:val="24"/>
          <w:szCs w:val="24"/>
          <w:highlight w:val="yellow"/>
        </w:rPr>
        <w:t>equation 13.</w:t>
      </w:r>
    </w:p>
    <w:p w14:paraId="6FE6FD75" w14:textId="77777777" w:rsidR="005C348D" w:rsidRPr="00672F0D" w:rsidRDefault="005C348D" w:rsidP="00672F0D">
      <w:pPr>
        <w:pStyle w:val="ListParagraph"/>
        <w:numPr>
          <w:ilvl w:val="0"/>
          <w:numId w:val="5"/>
        </w:numPr>
        <w:spacing w:after="0" w:line="240" w:lineRule="auto"/>
        <w:jc w:val="both"/>
        <w:rPr>
          <w:rFonts w:ascii="Times New Roman" w:eastAsiaTheme="minorEastAsia" w:hAnsi="Times New Roman" w:cs="Times New Roman"/>
          <w:sz w:val="24"/>
          <w:szCs w:val="24"/>
          <w:highlight w:val="yellow"/>
        </w:rPr>
      </w:pPr>
      <w:r w:rsidRPr="00672F0D">
        <w:rPr>
          <w:rFonts w:ascii="Times New Roman" w:eastAsiaTheme="minorEastAsia" w:hAnsi="Times New Roman" w:cs="Times New Roman"/>
          <w:sz w:val="24"/>
          <w:szCs w:val="24"/>
          <w:highlight w:val="yellow"/>
        </w:rPr>
        <w:t xml:space="preserve">              end for </w:t>
      </w:r>
    </w:p>
    <w:p w14:paraId="0B9654A3" w14:textId="77777777" w:rsidR="005C348D" w:rsidRPr="00672F0D" w:rsidRDefault="005C348D" w:rsidP="00672F0D">
      <w:pPr>
        <w:pStyle w:val="ListParagraph"/>
        <w:numPr>
          <w:ilvl w:val="0"/>
          <w:numId w:val="5"/>
        </w:numPr>
        <w:spacing w:after="0" w:line="240" w:lineRule="auto"/>
        <w:jc w:val="both"/>
        <w:rPr>
          <w:rFonts w:ascii="Times New Roman" w:eastAsiaTheme="minorEastAsia" w:hAnsi="Times New Roman" w:cs="Times New Roman"/>
          <w:sz w:val="24"/>
          <w:szCs w:val="24"/>
          <w:highlight w:val="yellow"/>
        </w:rPr>
      </w:pPr>
      <w:r w:rsidRPr="00672F0D">
        <w:rPr>
          <w:rFonts w:ascii="Times New Roman" w:eastAsiaTheme="minorEastAsia" w:hAnsi="Times New Roman" w:cs="Times New Roman"/>
          <w:sz w:val="24"/>
          <w:szCs w:val="24"/>
          <w:highlight w:val="yellow"/>
        </w:rPr>
        <w:t xml:space="preserve">       end for</w:t>
      </w:r>
    </w:p>
    <w:p w14:paraId="2139B0AE" w14:textId="6EDC8AC4" w:rsidR="005C348D" w:rsidRPr="00672F0D" w:rsidRDefault="005C348D" w:rsidP="00672F0D">
      <w:pPr>
        <w:pStyle w:val="ListParagraph"/>
        <w:numPr>
          <w:ilvl w:val="0"/>
          <w:numId w:val="5"/>
        </w:numPr>
        <w:spacing w:after="0" w:line="240" w:lineRule="auto"/>
        <w:jc w:val="both"/>
        <w:rPr>
          <w:rFonts w:ascii="Times New Roman" w:eastAsiaTheme="minorEastAsia" w:hAnsi="Times New Roman" w:cs="Times New Roman"/>
          <w:sz w:val="24"/>
          <w:szCs w:val="24"/>
          <w:highlight w:val="yellow"/>
        </w:rPr>
      </w:pPr>
      <w:r w:rsidRPr="00672F0D">
        <w:rPr>
          <w:rFonts w:ascii="Times New Roman" w:eastAsiaTheme="minorEastAsia" w:hAnsi="Times New Roman" w:cs="Times New Roman"/>
          <w:sz w:val="24"/>
          <w:szCs w:val="24"/>
          <w:highlight w:val="yellow"/>
        </w:rPr>
        <w:t xml:space="preserve">       for </w:t>
      </w:r>
      <m:oMath>
        <m:r>
          <w:rPr>
            <w:rFonts w:ascii="Cambria Math" w:eastAsiaTheme="minorEastAsia" w:hAnsi="Cambria Math" w:cs="Times New Roman"/>
            <w:sz w:val="24"/>
            <w:szCs w:val="24"/>
            <w:highlight w:val="yellow"/>
          </w:rPr>
          <m:t>k</m:t>
        </m:r>
      </m:oMath>
      <w:r w:rsidRPr="00672F0D">
        <w:rPr>
          <w:rFonts w:ascii="Times New Roman" w:eastAsiaTheme="minorEastAsia" w:hAnsi="Times New Roman" w:cs="Times New Roman"/>
          <w:sz w:val="24"/>
          <w:szCs w:val="24"/>
          <w:highlight w:val="yellow"/>
        </w:rPr>
        <w:t xml:space="preserve"> = 1 to </w:t>
      </w:r>
      <m:oMath>
        <m:r>
          <w:rPr>
            <w:rFonts w:ascii="Cambria Math" w:eastAsiaTheme="minorEastAsia" w:hAnsi="Cambria Math" w:cs="Times New Roman"/>
            <w:sz w:val="24"/>
            <w:szCs w:val="24"/>
            <w:highlight w:val="yellow"/>
          </w:rPr>
          <m:t>m</m:t>
        </m:r>
      </m:oMath>
      <w:r w:rsidRPr="00672F0D">
        <w:rPr>
          <w:rFonts w:ascii="Times New Roman" w:eastAsiaTheme="minorEastAsia" w:hAnsi="Times New Roman" w:cs="Times New Roman"/>
          <w:sz w:val="24"/>
          <w:szCs w:val="24"/>
          <w:highlight w:val="yellow"/>
        </w:rPr>
        <w:t xml:space="preserve"> do:</w:t>
      </w:r>
    </w:p>
    <w:p w14:paraId="3D3BD748" w14:textId="1C8B5761" w:rsidR="005C348D" w:rsidRPr="00672F0D" w:rsidRDefault="005C348D" w:rsidP="00672F0D">
      <w:pPr>
        <w:pStyle w:val="ListParagraph"/>
        <w:numPr>
          <w:ilvl w:val="0"/>
          <w:numId w:val="5"/>
        </w:numPr>
        <w:spacing w:after="0" w:line="240" w:lineRule="auto"/>
        <w:jc w:val="both"/>
        <w:rPr>
          <w:rFonts w:ascii="Times New Roman" w:eastAsiaTheme="minorEastAsia" w:hAnsi="Times New Roman" w:cs="Times New Roman"/>
          <w:sz w:val="24"/>
          <w:szCs w:val="24"/>
          <w:highlight w:val="yellow"/>
        </w:rPr>
      </w:pPr>
      <w:r w:rsidRPr="00672F0D">
        <w:rPr>
          <w:rFonts w:ascii="Times New Roman" w:eastAsiaTheme="minorEastAsia" w:hAnsi="Times New Roman" w:cs="Times New Roman"/>
          <w:sz w:val="24"/>
          <w:szCs w:val="24"/>
          <w:highlight w:val="yellow"/>
        </w:rPr>
        <w:t xml:space="preserve">              for </w:t>
      </w:r>
      <m:oMath>
        <m:r>
          <w:rPr>
            <w:rFonts w:ascii="Cambria Math" w:eastAsiaTheme="minorEastAsia" w:hAnsi="Cambria Math" w:cs="Times New Roman"/>
            <w:sz w:val="24"/>
            <w:szCs w:val="24"/>
            <w:highlight w:val="yellow"/>
          </w:rPr>
          <m:t>l</m:t>
        </m:r>
      </m:oMath>
      <w:r w:rsidRPr="00672F0D">
        <w:rPr>
          <w:rFonts w:ascii="Times New Roman" w:eastAsiaTheme="minorEastAsia" w:hAnsi="Times New Roman" w:cs="Times New Roman"/>
          <w:sz w:val="24"/>
          <w:szCs w:val="24"/>
          <w:highlight w:val="yellow"/>
        </w:rPr>
        <w:t xml:space="preserve"> = 1 to </w:t>
      </w:r>
      <m:oMath>
        <m:r>
          <w:rPr>
            <w:rFonts w:ascii="Cambria Math" w:eastAsiaTheme="minorEastAsia" w:hAnsi="Cambria Math" w:cs="Times New Roman"/>
            <w:sz w:val="24"/>
            <w:szCs w:val="24"/>
            <w:highlight w:val="yellow"/>
          </w:rPr>
          <m:t>n</m:t>
        </m:r>
      </m:oMath>
      <w:r w:rsidRPr="00672F0D">
        <w:rPr>
          <w:rFonts w:ascii="Times New Roman" w:eastAsiaTheme="minorEastAsia" w:hAnsi="Times New Roman" w:cs="Times New Roman"/>
          <w:sz w:val="24"/>
          <w:szCs w:val="24"/>
          <w:highlight w:val="yellow"/>
        </w:rPr>
        <w:t xml:space="preserve"> do:</w:t>
      </w:r>
    </w:p>
    <w:p w14:paraId="67368137" w14:textId="77777777" w:rsidR="00672F0D" w:rsidRPr="00672F0D" w:rsidRDefault="00672F0D" w:rsidP="00672F0D">
      <w:pPr>
        <w:pStyle w:val="ListParagraph"/>
        <w:spacing w:after="0" w:line="240" w:lineRule="auto"/>
        <w:ind w:left="1440"/>
        <w:jc w:val="both"/>
        <w:rPr>
          <w:rFonts w:ascii="Times New Roman" w:eastAsiaTheme="minorEastAsia" w:hAnsi="Times New Roman" w:cs="Times New Roman"/>
          <w:sz w:val="24"/>
          <w:szCs w:val="24"/>
          <w:highlight w:val="yellow"/>
        </w:rPr>
      </w:pPr>
    </w:p>
    <w:p w14:paraId="33F0B30C" w14:textId="77777777" w:rsidR="00D663C2" w:rsidRPr="00672F0D" w:rsidRDefault="005C348D" w:rsidP="00672F0D">
      <w:pPr>
        <w:pStyle w:val="ListParagraph"/>
        <w:numPr>
          <w:ilvl w:val="0"/>
          <w:numId w:val="5"/>
        </w:numPr>
        <w:spacing w:after="0" w:line="240" w:lineRule="auto"/>
        <w:jc w:val="both"/>
        <w:rPr>
          <w:rFonts w:ascii="Times New Roman" w:eastAsiaTheme="minorEastAsia" w:hAnsi="Times New Roman" w:cs="Times New Roman"/>
          <w:sz w:val="24"/>
          <w:szCs w:val="24"/>
          <w:highlight w:val="yellow"/>
        </w:rPr>
      </w:pPr>
      <w:r w:rsidRPr="00672F0D">
        <w:rPr>
          <w:rFonts w:ascii="Times New Roman" w:eastAsiaTheme="minorEastAsia" w:hAnsi="Times New Roman" w:cs="Times New Roman"/>
          <w:sz w:val="24"/>
          <w:szCs w:val="24"/>
          <w:highlight w:val="yellow"/>
        </w:rPr>
        <w:t xml:space="preserve">                    Calculate the sigmoid of the velocity of the </w:t>
      </w:r>
      <m:oMath>
        <m:r>
          <w:rPr>
            <w:rFonts w:ascii="Cambria Math" w:eastAsiaTheme="minorEastAsia" w:hAnsi="Cambria Math" w:cs="Times New Roman"/>
            <w:sz w:val="24"/>
            <w:szCs w:val="24"/>
            <w:highlight w:val="yellow"/>
          </w:rPr>
          <m:t>l</m:t>
        </m:r>
        <m:r>
          <w:rPr>
            <w:rFonts w:ascii="Cambria Math" w:eastAsiaTheme="minorEastAsia" w:hAnsi="Cambria Math" w:cs="Times New Roman"/>
            <w:sz w:val="24"/>
            <w:szCs w:val="24"/>
            <w:highlight w:val="yellow"/>
            <w:vertAlign w:val="superscript"/>
          </w:rPr>
          <m:t>th</m:t>
        </m:r>
      </m:oMath>
      <w:r w:rsidRPr="00672F0D">
        <w:rPr>
          <w:rFonts w:ascii="Times New Roman" w:eastAsiaTheme="minorEastAsia" w:hAnsi="Times New Roman" w:cs="Times New Roman"/>
          <w:sz w:val="24"/>
          <w:szCs w:val="24"/>
          <w:highlight w:val="yellow"/>
        </w:rPr>
        <w:t xml:space="preserve"> feature of </w:t>
      </w:r>
      <m:oMath>
        <m:r>
          <w:rPr>
            <w:rFonts w:ascii="Cambria Math" w:eastAsiaTheme="minorEastAsia" w:hAnsi="Cambria Math" w:cs="Times New Roman"/>
            <w:sz w:val="24"/>
            <w:szCs w:val="24"/>
            <w:highlight w:val="yellow"/>
          </w:rPr>
          <m:t>k</m:t>
        </m:r>
        <m:r>
          <w:rPr>
            <w:rFonts w:ascii="Cambria Math" w:eastAsiaTheme="minorEastAsia" w:hAnsi="Cambria Math" w:cs="Times New Roman"/>
            <w:sz w:val="24"/>
            <w:szCs w:val="24"/>
            <w:highlight w:val="yellow"/>
            <w:vertAlign w:val="superscript"/>
          </w:rPr>
          <m:t>th</m:t>
        </m:r>
      </m:oMath>
      <w:r w:rsidRPr="00672F0D">
        <w:rPr>
          <w:rFonts w:ascii="Times New Roman" w:eastAsiaTheme="minorEastAsia" w:hAnsi="Times New Roman" w:cs="Times New Roman"/>
          <w:sz w:val="24"/>
          <w:szCs w:val="24"/>
          <w:highlight w:val="yellow"/>
        </w:rPr>
        <w:t xml:space="preserve"> particle </w:t>
      </w:r>
    </w:p>
    <w:p w14:paraId="1E8CDB81" w14:textId="184A949C" w:rsidR="005C348D" w:rsidRPr="00672F0D" w:rsidRDefault="00672F0D" w:rsidP="00672F0D">
      <w:pPr>
        <w:spacing w:after="0" w:line="240" w:lineRule="auto"/>
        <w:ind w:left="1080"/>
        <w:jc w:val="both"/>
        <w:rPr>
          <w:rFonts w:ascii="Times New Roman" w:eastAsiaTheme="minorEastAsia" w:hAnsi="Times New Roman" w:cs="Times New Roman"/>
          <w:sz w:val="24"/>
          <w:szCs w:val="24"/>
          <w:highlight w:val="yellow"/>
        </w:rPr>
      </w:pPr>
      <w:r w:rsidRPr="00672F0D">
        <w:rPr>
          <w:rFonts w:ascii="Times New Roman" w:eastAsiaTheme="minorEastAsia" w:hAnsi="Times New Roman" w:cs="Times New Roman"/>
          <w:sz w:val="24"/>
          <w:szCs w:val="24"/>
          <w:highlight w:val="yellow"/>
        </w:rPr>
        <w:t xml:space="preserve">                          </w:t>
      </w:r>
      <w:r w:rsidR="005C348D" w:rsidRPr="00672F0D">
        <w:rPr>
          <w:rFonts w:ascii="Times New Roman" w:eastAsiaTheme="minorEastAsia" w:hAnsi="Times New Roman" w:cs="Times New Roman"/>
          <w:sz w:val="24"/>
          <w:szCs w:val="24"/>
          <w:highlight w:val="yellow"/>
        </w:rPr>
        <w:t>using equation 14</w:t>
      </w:r>
    </w:p>
    <w:p w14:paraId="15E339E7" w14:textId="7ABB6CA7" w:rsidR="005C348D" w:rsidRPr="00672F0D" w:rsidRDefault="005C348D" w:rsidP="00672F0D">
      <w:pPr>
        <w:pStyle w:val="ListParagraph"/>
        <w:numPr>
          <w:ilvl w:val="0"/>
          <w:numId w:val="5"/>
        </w:numPr>
        <w:spacing w:after="0" w:line="240" w:lineRule="auto"/>
        <w:jc w:val="both"/>
        <w:rPr>
          <w:rFonts w:ascii="Times New Roman" w:eastAsiaTheme="minorEastAsia" w:hAnsi="Times New Roman" w:cs="Times New Roman"/>
          <w:sz w:val="24"/>
          <w:szCs w:val="24"/>
          <w:highlight w:val="yellow"/>
        </w:rPr>
      </w:pPr>
      <w:r w:rsidRPr="00672F0D">
        <w:rPr>
          <w:rFonts w:ascii="Times New Roman" w:eastAsiaTheme="minorEastAsia" w:hAnsi="Times New Roman" w:cs="Times New Roman"/>
          <w:sz w:val="24"/>
          <w:szCs w:val="24"/>
          <w:highlight w:val="yellow"/>
        </w:rPr>
        <w:t xml:space="preserve">                    Update the position of the </w:t>
      </w:r>
      <m:oMath>
        <m:r>
          <w:rPr>
            <w:rFonts w:ascii="Cambria Math" w:eastAsiaTheme="minorEastAsia" w:hAnsi="Cambria Math" w:cs="Times New Roman"/>
            <w:sz w:val="24"/>
            <w:szCs w:val="24"/>
            <w:highlight w:val="yellow"/>
          </w:rPr>
          <m:t>l</m:t>
        </m:r>
        <m:r>
          <w:rPr>
            <w:rFonts w:ascii="Cambria Math" w:eastAsiaTheme="minorEastAsia" w:hAnsi="Cambria Math" w:cs="Times New Roman"/>
            <w:sz w:val="24"/>
            <w:szCs w:val="24"/>
            <w:highlight w:val="yellow"/>
            <w:vertAlign w:val="superscript"/>
          </w:rPr>
          <m:t>th</m:t>
        </m:r>
      </m:oMath>
      <w:r w:rsidRPr="00672F0D">
        <w:rPr>
          <w:rFonts w:ascii="Times New Roman" w:eastAsiaTheme="minorEastAsia" w:hAnsi="Times New Roman" w:cs="Times New Roman"/>
          <w:sz w:val="24"/>
          <w:szCs w:val="24"/>
          <w:highlight w:val="yellow"/>
        </w:rPr>
        <w:t xml:space="preserve"> feature of </w:t>
      </w:r>
      <m:oMath>
        <m:r>
          <w:rPr>
            <w:rFonts w:ascii="Cambria Math" w:eastAsiaTheme="minorEastAsia" w:hAnsi="Cambria Math" w:cs="Times New Roman"/>
            <w:sz w:val="24"/>
            <w:szCs w:val="24"/>
            <w:highlight w:val="yellow"/>
          </w:rPr>
          <m:t>k</m:t>
        </m:r>
        <m:r>
          <w:rPr>
            <w:rFonts w:ascii="Cambria Math" w:eastAsiaTheme="minorEastAsia" w:hAnsi="Cambria Math" w:cs="Times New Roman"/>
            <w:sz w:val="24"/>
            <w:szCs w:val="24"/>
            <w:highlight w:val="yellow"/>
            <w:vertAlign w:val="superscript"/>
          </w:rPr>
          <m:t>th</m:t>
        </m:r>
      </m:oMath>
      <w:r w:rsidRPr="00672F0D">
        <w:rPr>
          <w:rFonts w:ascii="Times New Roman" w:eastAsiaTheme="minorEastAsia" w:hAnsi="Times New Roman" w:cs="Times New Roman"/>
          <w:sz w:val="24"/>
          <w:szCs w:val="24"/>
          <w:highlight w:val="yellow"/>
        </w:rPr>
        <w:t xml:space="preserve"> particle using equation 15</w:t>
      </w:r>
    </w:p>
    <w:p w14:paraId="755C0B9D" w14:textId="77777777" w:rsidR="00672F0D" w:rsidRPr="00672F0D" w:rsidRDefault="00672F0D" w:rsidP="00672F0D">
      <w:pPr>
        <w:pStyle w:val="ListParagraph"/>
        <w:spacing w:after="0" w:line="240" w:lineRule="auto"/>
        <w:ind w:left="1440"/>
        <w:jc w:val="both"/>
        <w:rPr>
          <w:rFonts w:ascii="Times New Roman" w:eastAsiaTheme="minorEastAsia" w:hAnsi="Times New Roman" w:cs="Times New Roman"/>
          <w:sz w:val="24"/>
          <w:szCs w:val="24"/>
          <w:highlight w:val="yellow"/>
        </w:rPr>
      </w:pPr>
    </w:p>
    <w:p w14:paraId="0A43ABD3" w14:textId="62A775D8" w:rsidR="005C348D" w:rsidRPr="00672F0D" w:rsidRDefault="005C348D" w:rsidP="00672F0D">
      <w:pPr>
        <w:pStyle w:val="ListParagraph"/>
        <w:numPr>
          <w:ilvl w:val="0"/>
          <w:numId w:val="5"/>
        </w:numPr>
        <w:spacing w:after="0" w:line="240" w:lineRule="auto"/>
        <w:jc w:val="both"/>
        <w:rPr>
          <w:rFonts w:ascii="Times New Roman" w:eastAsiaTheme="minorEastAsia" w:hAnsi="Times New Roman" w:cs="Times New Roman"/>
          <w:sz w:val="24"/>
          <w:szCs w:val="24"/>
          <w:highlight w:val="yellow"/>
        </w:rPr>
      </w:pPr>
      <w:r w:rsidRPr="00672F0D">
        <w:rPr>
          <w:rFonts w:ascii="Times New Roman" w:eastAsiaTheme="minorEastAsia" w:hAnsi="Times New Roman" w:cs="Times New Roman"/>
          <w:sz w:val="24"/>
          <w:szCs w:val="24"/>
          <w:highlight w:val="yellow"/>
        </w:rPr>
        <w:t xml:space="preserve">                    If </w:t>
      </w:r>
      <m:oMath>
        <m:r>
          <w:rPr>
            <w:rFonts w:ascii="Cambria Math" w:eastAsiaTheme="minorEastAsia" w:hAnsi="Cambria Math" w:cs="Times New Roman"/>
            <w:sz w:val="24"/>
            <w:szCs w:val="24"/>
            <w:highlight w:val="yellow"/>
          </w:rPr>
          <m:t>mean PCC</m:t>
        </m:r>
      </m:oMath>
      <w:r w:rsidRPr="00672F0D">
        <w:rPr>
          <w:rFonts w:ascii="Times New Roman" w:eastAsiaTheme="minorEastAsia" w:hAnsi="Times New Roman" w:cs="Times New Roman"/>
          <w:sz w:val="24"/>
          <w:szCs w:val="24"/>
          <w:highlight w:val="yellow"/>
        </w:rPr>
        <w:t xml:space="preserve"> of </w:t>
      </w:r>
      <m:oMath>
        <m:r>
          <w:rPr>
            <w:rFonts w:ascii="Cambria Math" w:eastAsiaTheme="minorEastAsia" w:hAnsi="Cambria Math" w:cs="Times New Roman"/>
            <w:sz w:val="24"/>
            <w:szCs w:val="24"/>
            <w:highlight w:val="yellow"/>
          </w:rPr>
          <m:t>k</m:t>
        </m:r>
        <m:r>
          <w:rPr>
            <w:rFonts w:ascii="Cambria Math" w:eastAsiaTheme="minorEastAsia" w:hAnsi="Cambria Math" w:cs="Times New Roman"/>
            <w:sz w:val="24"/>
            <w:szCs w:val="24"/>
            <w:highlight w:val="yellow"/>
            <w:vertAlign w:val="superscript"/>
          </w:rPr>
          <m:t>th</m:t>
        </m:r>
      </m:oMath>
      <w:r w:rsidRPr="00672F0D">
        <w:rPr>
          <w:rFonts w:ascii="Times New Roman" w:eastAsiaTheme="minorEastAsia" w:hAnsi="Times New Roman" w:cs="Times New Roman"/>
          <w:sz w:val="24"/>
          <w:szCs w:val="24"/>
          <w:highlight w:val="yellow"/>
        </w:rPr>
        <w:t xml:space="preserve"> particle is lesser than mean PCC of </w:t>
      </w:r>
      <m:oMath>
        <m:r>
          <w:rPr>
            <w:rFonts w:ascii="Cambria Math" w:eastAsiaTheme="minorEastAsia" w:hAnsi="Cambria Math" w:cs="Times New Roman"/>
            <w:sz w:val="24"/>
            <w:szCs w:val="24"/>
            <w:highlight w:val="yellow"/>
          </w:rPr>
          <m:t>k</m:t>
        </m:r>
        <m:r>
          <w:rPr>
            <w:rFonts w:ascii="Cambria Math" w:eastAsiaTheme="minorEastAsia" w:hAnsi="Cambria Math" w:cs="Times New Roman"/>
            <w:sz w:val="24"/>
            <w:szCs w:val="24"/>
            <w:highlight w:val="yellow"/>
            <w:vertAlign w:val="superscript"/>
          </w:rPr>
          <m:t>th</m:t>
        </m:r>
      </m:oMath>
      <w:r w:rsidRPr="00672F0D">
        <w:rPr>
          <w:rFonts w:ascii="Times New Roman" w:eastAsiaTheme="minorEastAsia" w:hAnsi="Times New Roman" w:cs="Times New Roman"/>
          <w:sz w:val="24"/>
          <w:szCs w:val="24"/>
          <w:highlight w:val="yellow"/>
        </w:rPr>
        <w:t xml:space="preserve"> local best</w:t>
      </w:r>
    </w:p>
    <w:p w14:paraId="4931063E" w14:textId="6E95E9EA" w:rsidR="005C348D" w:rsidRPr="00672F0D" w:rsidRDefault="005C348D" w:rsidP="00672F0D">
      <w:pPr>
        <w:spacing w:after="0" w:line="240" w:lineRule="auto"/>
        <w:ind w:left="1080"/>
        <w:jc w:val="both"/>
        <w:rPr>
          <w:rFonts w:ascii="Times New Roman" w:eastAsiaTheme="minorEastAsia" w:hAnsi="Times New Roman" w:cs="Times New Roman"/>
          <w:sz w:val="24"/>
          <w:szCs w:val="24"/>
          <w:highlight w:val="yellow"/>
        </w:rPr>
      </w:pPr>
      <w:r w:rsidRPr="00672F0D">
        <w:rPr>
          <w:rFonts w:ascii="Times New Roman" w:eastAsiaTheme="minorEastAsia" w:hAnsi="Times New Roman" w:cs="Times New Roman"/>
          <w:sz w:val="24"/>
          <w:szCs w:val="24"/>
          <w:highlight w:val="yellow"/>
        </w:rPr>
        <w:t xml:space="preserve">                          </w:t>
      </w:r>
      <w:r w:rsidR="00D663C2" w:rsidRPr="00672F0D">
        <w:rPr>
          <w:rFonts w:ascii="Times New Roman" w:eastAsiaTheme="minorEastAsia" w:hAnsi="Times New Roman" w:cs="Times New Roman"/>
          <w:sz w:val="24"/>
          <w:szCs w:val="24"/>
          <w:highlight w:val="yellow"/>
        </w:rPr>
        <w:t>s</w:t>
      </w:r>
      <w:r w:rsidRPr="00672F0D">
        <w:rPr>
          <w:rFonts w:ascii="Times New Roman" w:eastAsiaTheme="minorEastAsia" w:hAnsi="Times New Roman" w:cs="Times New Roman"/>
          <w:sz w:val="24"/>
          <w:szCs w:val="24"/>
          <w:highlight w:val="yellow"/>
        </w:rPr>
        <w:t>olution</w:t>
      </w:r>
      <w:r w:rsidR="00D663C2" w:rsidRPr="00672F0D">
        <w:rPr>
          <w:rFonts w:ascii="Times New Roman" w:eastAsiaTheme="minorEastAsia" w:hAnsi="Times New Roman" w:cs="Times New Roman"/>
          <w:sz w:val="24"/>
          <w:szCs w:val="24"/>
          <w:highlight w:val="yellow"/>
        </w:rPr>
        <w:t xml:space="preserve"> (</w:t>
      </w:r>
      <m:oMath>
        <m:sSub>
          <m:sSubPr>
            <m:ctrlPr>
              <w:rPr>
                <w:rFonts w:ascii="Cambria Math" w:eastAsiaTheme="minorEastAsia" w:hAnsi="Cambria Math" w:cs="Times New Roman"/>
                <w:i/>
                <w:sz w:val="24"/>
                <w:szCs w:val="24"/>
                <w:highlight w:val="yellow"/>
              </w:rPr>
            </m:ctrlPr>
          </m:sSubPr>
          <m:e>
            <m:r>
              <w:rPr>
                <w:rFonts w:ascii="Cambria Math" w:eastAsiaTheme="minorEastAsia" w:hAnsi="Cambria Math" w:cs="Times New Roman"/>
                <w:sz w:val="24"/>
                <w:szCs w:val="24"/>
                <w:highlight w:val="yellow"/>
              </w:rPr>
              <m:t>P</m:t>
            </m:r>
          </m:e>
          <m:sub>
            <m:r>
              <w:rPr>
                <w:rFonts w:ascii="Cambria Math" w:eastAsiaTheme="minorEastAsia" w:hAnsi="Cambria Math" w:cs="Times New Roman"/>
                <w:sz w:val="24"/>
                <w:szCs w:val="24"/>
                <w:highlight w:val="yellow"/>
              </w:rPr>
              <m:t>k</m:t>
            </m:r>
            <m:d>
              <m:dPr>
                <m:ctrlPr>
                  <w:rPr>
                    <w:rFonts w:ascii="Cambria Math" w:eastAsiaTheme="minorEastAsia" w:hAnsi="Cambria Math" w:cs="Times New Roman"/>
                    <w:i/>
                    <w:sz w:val="24"/>
                    <w:szCs w:val="24"/>
                    <w:highlight w:val="yellow"/>
                  </w:rPr>
                </m:ctrlPr>
              </m:dPr>
              <m:e>
                <m:r>
                  <w:rPr>
                    <w:rFonts w:ascii="Cambria Math" w:eastAsiaTheme="minorEastAsia" w:hAnsi="Cambria Math" w:cs="Times New Roman"/>
                    <w:sz w:val="24"/>
                    <w:szCs w:val="24"/>
                    <w:highlight w:val="yellow"/>
                  </w:rPr>
                  <m:t>best</m:t>
                </m:r>
              </m:e>
            </m:d>
          </m:sub>
        </m:sSub>
      </m:oMath>
      <w:r w:rsidR="00D663C2" w:rsidRPr="00672F0D">
        <w:rPr>
          <w:rFonts w:ascii="Times New Roman" w:eastAsiaTheme="minorEastAsia" w:hAnsi="Times New Roman" w:cs="Times New Roman"/>
          <w:sz w:val="24"/>
          <w:szCs w:val="24"/>
          <w:highlight w:val="yellow"/>
        </w:rPr>
        <w:t>)</w:t>
      </w:r>
      <w:r w:rsidRPr="00672F0D">
        <w:rPr>
          <w:rFonts w:ascii="Times New Roman" w:eastAsiaTheme="minorEastAsia" w:hAnsi="Times New Roman" w:cs="Times New Roman"/>
          <w:sz w:val="24"/>
          <w:szCs w:val="24"/>
          <w:highlight w:val="yellow"/>
        </w:rPr>
        <w:t xml:space="preserve">:                                        </w:t>
      </w:r>
    </w:p>
    <w:p w14:paraId="78C9629E" w14:textId="5A6D6F52" w:rsidR="005C348D" w:rsidRPr="00672F0D" w:rsidRDefault="005C348D" w:rsidP="00672F0D">
      <w:pPr>
        <w:pStyle w:val="ListParagraph"/>
        <w:numPr>
          <w:ilvl w:val="0"/>
          <w:numId w:val="5"/>
        </w:numPr>
        <w:spacing w:after="0" w:line="240" w:lineRule="auto"/>
        <w:jc w:val="both"/>
        <w:rPr>
          <w:rFonts w:ascii="Times New Roman" w:eastAsiaTheme="minorEastAsia" w:hAnsi="Times New Roman" w:cs="Times New Roman"/>
          <w:sz w:val="24"/>
          <w:szCs w:val="24"/>
          <w:highlight w:val="yellow"/>
        </w:rPr>
      </w:pPr>
      <w:r w:rsidRPr="00672F0D">
        <w:rPr>
          <w:rFonts w:ascii="Times New Roman" w:eastAsiaTheme="minorEastAsia" w:hAnsi="Times New Roman" w:cs="Times New Roman"/>
          <w:sz w:val="24"/>
          <w:szCs w:val="24"/>
          <w:highlight w:val="yellow"/>
        </w:rPr>
        <w:t xml:space="preserve">                    </w:t>
      </w:r>
      <m:oMath>
        <m:r>
          <w:rPr>
            <w:rFonts w:ascii="Cambria Math" w:eastAsiaTheme="minorEastAsia" w:hAnsi="Cambria Math" w:cs="Times New Roman"/>
            <w:sz w:val="24"/>
            <w:szCs w:val="24"/>
            <w:highlight w:val="yellow"/>
          </w:rPr>
          <m:t>k</m:t>
        </m:r>
        <m:r>
          <w:rPr>
            <w:rFonts w:ascii="Cambria Math" w:eastAsiaTheme="minorEastAsia" w:hAnsi="Cambria Math" w:cs="Times New Roman"/>
            <w:sz w:val="24"/>
            <w:szCs w:val="24"/>
            <w:highlight w:val="yellow"/>
            <w:vertAlign w:val="superscript"/>
          </w:rPr>
          <m:t>th</m:t>
        </m:r>
      </m:oMath>
      <w:r w:rsidRPr="00672F0D">
        <w:rPr>
          <w:rFonts w:ascii="Times New Roman" w:eastAsiaTheme="minorEastAsia" w:hAnsi="Times New Roman" w:cs="Times New Roman"/>
          <w:sz w:val="24"/>
          <w:szCs w:val="24"/>
          <w:highlight w:val="yellow"/>
        </w:rPr>
        <w:t xml:space="preserve"> particle is made the </w:t>
      </w:r>
      <m:oMath>
        <m:r>
          <w:rPr>
            <w:rFonts w:ascii="Cambria Math" w:eastAsiaTheme="minorEastAsia" w:hAnsi="Cambria Math" w:cs="Times New Roman"/>
            <w:sz w:val="24"/>
            <w:szCs w:val="24"/>
            <w:highlight w:val="yellow"/>
          </w:rPr>
          <m:t>k</m:t>
        </m:r>
        <m:r>
          <w:rPr>
            <w:rFonts w:ascii="Cambria Math" w:eastAsiaTheme="minorEastAsia" w:hAnsi="Cambria Math" w:cs="Times New Roman"/>
            <w:sz w:val="24"/>
            <w:szCs w:val="24"/>
            <w:highlight w:val="yellow"/>
            <w:vertAlign w:val="superscript"/>
          </w:rPr>
          <m:t>th</m:t>
        </m:r>
      </m:oMath>
      <w:r w:rsidRPr="00672F0D">
        <w:rPr>
          <w:rFonts w:ascii="Times New Roman" w:eastAsiaTheme="minorEastAsia" w:hAnsi="Times New Roman" w:cs="Times New Roman"/>
          <w:sz w:val="24"/>
          <w:szCs w:val="24"/>
          <w:highlight w:val="yellow"/>
        </w:rPr>
        <w:t xml:space="preserve"> local best solution</w:t>
      </w:r>
      <w:r w:rsidR="00D663C2" w:rsidRPr="00672F0D">
        <w:rPr>
          <w:rFonts w:ascii="Times New Roman" w:eastAsiaTheme="minorEastAsia" w:hAnsi="Times New Roman" w:cs="Times New Roman"/>
          <w:sz w:val="24"/>
          <w:szCs w:val="24"/>
          <w:highlight w:val="yellow"/>
        </w:rPr>
        <w:t xml:space="preserve"> (</w:t>
      </w:r>
      <m:oMath>
        <m:sSub>
          <m:sSubPr>
            <m:ctrlPr>
              <w:rPr>
                <w:rFonts w:ascii="Cambria Math" w:eastAsiaTheme="minorEastAsia" w:hAnsi="Cambria Math" w:cs="Times New Roman"/>
                <w:i/>
                <w:sz w:val="24"/>
                <w:szCs w:val="24"/>
                <w:highlight w:val="yellow"/>
              </w:rPr>
            </m:ctrlPr>
          </m:sSubPr>
          <m:e>
            <m:r>
              <w:rPr>
                <w:rFonts w:ascii="Cambria Math" w:eastAsiaTheme="minorEastAsia" w:hAnsi="Cambria Math" w:cs="Times New Roman"/>
                <w:sz w:val="24"/>
                <w:szCs w:val="24"/>
                <w:highlight w:val="yellow"/>
              </w:rPr>
              <m:t>P</m:t>
            </m:r>
          </m:e>
          <m:sub>
            <m:r>
              <w:rPr>
                <w:rFonts w:ascii="Cambria Math" w:eastAsiaTheme="minorEastAsia" w:hAnsi="Cambria Math" w:cs="Times New Roman"/>
                <w:sz w:val="24"/>
                <w:szCs w:val="24"/>
                <w:highlight w:val="yellow"/>
              </w:rPr>
              <m:t>k</m:t>
            </m:r>
            <m:d>
              <m:dPr>
                <m:ctrlPr>
                  <w:rPr>
                    <w:rFonts w:ascii="Cambria Math" w:eastAsiaTheme="minorEastAsia" w:hAnsi="Cambria Math" w:cs="Times New Roman"/>
                    <w:i/>
                    <w:sz w:val="24"/>
                    <w:szCs w:val="24"/>
                    <w:highlight w:val="yellow"/>
                  </w:rPr>
                </m:ctrlPr>
              </m:dPr>
              <m:e>
                <m:r>
                  <w:rPr>
                    <w:rFonts w:ascii="Cambria Math" w:eastAsiaTheme="minorEastAsia" w:hAnsi="Cambria Math" w:cs="Times New Roman"/>
                    <w:sz w:val="24"/>
                    <w:szCs w:val="24"/>
                    <w:highlight w:val="yellow"/>
                  </w:rPr>
                  <m:t>best</m:t>
                </m:r>
              </m:e>
            </m:d>
          </m:sub>
        </m:sSub>
      </m:oMath>
      <w:r w:rsidR="00D663C2" w:rsidRPr="00672F0D">
        <w:rPr>
          <w:rFonts w:ascii="Times New Roman" w:eastAsiaTheme="minorEastAsia" w:hAnsi="Times New Roman" w:cs="Times New Roman"/>
          <w:sz w:val="24"/>
          <w:szCs w:val="24"/>
          <w:highlight w:val="yellow"/>
        </w:rPr>
        <w:t>).</w:t>
      </w:r>
    </w:p>
    <w:p w14:paraId="0BC7A33F" w14:textId="161E95EE" w:rsidR="005C348D" w:rsidRPr="00672F0D" w:rsidRDefault="005C348D" w:rsidP="00672F0D">
      <w:pPr>
        <w:pStyle w:val="ListParagraph"/>
        <w:numPr>
          <w:ilvl w:val="0"/>
          <w:numId w:val="5"/>
        </w:numPr>
        <w:spacing w:after="0" w:line="240" w:lineRule="auto"/>
        <w:jc w:val="both"/>
        <w:rPr>
          <w:rFonts w:ascii="Times New Roman" w:eastAsiaTheme="minorEastAsia" w:hAnsi="Times New Roman" w:cs="Times New Roman"/>
          <w:sz w:val="24"/>
          <w:szCs w:val="24"/>
          <w:highlight w:val="yellow"/>
        </w:rPr>
      </w:pPr>
      <w:r w:rsidRPr="00672F0D">
        <w:rPr>
          <w:rFonts w:ascii="Times New Roman" w:eastAsiaTheme="minorEastAsia" w:hAnsi="Times New Roman" w:cs="Times New Roman"/>
          <w:sz w:val="24"/>
          <w:szCs w:val="24"/>
          <w:highlight w:val="yellow"/>
        </w:rPr>
        <w:t xml:space="preserve">                    end </w:t>
      </w:r>
      <w:r w:rsidR="00262CF9" w:rsidRPr="00672F0D">
        <w:rPr>
          <w:rFonts w:ascii="Times New Roman" w:eastAsiaTheme="minorEastAsia" w:hAnsi="Times New Roman" w:cs="Times New Roman"/>
          <w:sz w:val="24"/>
          <w:szCs w:val="24"/>
          <w:highlight w:val="yellow"/>
        </w:rPr>
        <w:t>i</w:t>
      </w:r>
      <w:r w:rsidRPr="00672F0D">
        <w:rPr>
          <w:rFonts w:ascii="Times New Roman" w:eastAsiaTheme="minorEastAsia" w:hAnsi="Times New Roman" w:cs="Times New Roman"/>
          <w:sz w:val="24"/>
          <w:szCs w:val="24"/>
          <w:highlight w:val="yellow"/>
        </w:rPr>
        <w:t>f</w:t>
      </w:r>
    </w:p>
    <w:p w14:paraId="010DAD10" w14:textId="77777777" w:rsidR="00672F0D" w:rsidRPr="00672F0D" w:rsidRDefault="00672F0D" w:rsidP="00672F0D">
      <w:pPr>
        <w:pStyle w:val="ListParagraph"/>
        <w:spacing w:after="0" w:line="240" w:lineRule="auto"/>
        <w:ind w:left="1440"/>
        <w:jc w:val="both"/>
        <w:rPr>
          <w:rFonts w:ascii="Times New Roman" w:eastAsiaTheme="minorEastAsia" w:hAnsi="Times New Roman" w:cs="Times New Roman"/>
          <w:sz w:val="24"/>
          <w:szCs w:val="24"/>
          <w:highlight w:val="yellow"/>
        </w:rPr>
      </w:pPr>
    </w:p>
    <w:p w14:paraId="516FFFAB" w14:textId="4C853D9B" w:rsidR="00D663C2" w:rsidRPr="00672F0D" w:rsidRDefault="005C348D" w:rsidP="00672F0D">
      <w:pPr>
        <w:pStyle w:val="ListParagraph"/>
        <w:numPr>
          <w:ilvl w:val="0"/>
          <w:numId w:val="5"/>
        </w:numPr>
        <w:spacing w:after="0" w:line="240" w:lineRule="auto"/>
        <w:jc w:val="both"/>
        <w:rPr>
          <w:rFonts w:ascii="Times New Roman" w:eastAsiaTheme="minorEastAsia" w:hAnsi="Times New Roman" w:cs="Times New Roman"/>
          <w:sz w:val="24"/>
          <w:szCs w:val="24"/>
          <w:highlight w:val="yellow"/>
        </w:rPr>
      </w:pPr>
      <w:r w:rsidRPr="00672F0D">
        <w:rPr>
          <w:rFonts w:ascii="Times New Roman" w:eastAsiaTheme="minorEastAsia" w:hAnsi="Times New Roman" w:cs="Times New Roman"/>
          <w:sz w:val="24"/>
          <w:szCs w:val="24"/>
          <w:highlight w:val="yellow"/>
        </w:rPr>
        <w:t xml:space="preserve">                    If </w:t>
      </w:r>
      <m:oMath>
        <m:r>
          <w:rPr>
            <w:rFonts w:ascii="Cambria Math" w:eastAsiaTheme="minorEastAsia" w:hAnsi="Cambria Math" w:cs="Times New Roman"/>
            <w:sz w:val="24"/>
            <w:szCs w:val="24"/>
            <w:highlight w:val="yellow"/>
          </w:rPr>
          <m:t>mean PCC</m:t>
        </m:r>
      </m:oMath>
      <w:r w:rsidRPr="00672F0D">
        <w:rPr>
          <w:rFonts w:ascii="Times New Roman" w:eastAsiaTheme="minorEastAsia" w:hAnsi="Times New Roman" w:cs="Times New Roman"/>
          <w:sz w:val="24"/>
          <w:szCs w:val="24"/>
          <w:highlight w:val="yellow"/>
        </w:rPr>
        <w:t xml:space="preserve"> of </w:t>
      </w:r>
      <m:oMath>
        <m:r>
          <w:rPr>
            <w:rFonts w:ascii="Cambria Math" w:eastAsiaTheme="minorEastAsia" w:hAnsi="Cambria Math" w:cs="Times New Roman"/>
            <w:sz w:val="24"/>
            <w:szCs w:val="24"/>
            <w:highlight w:val="yellow"/>
          </w:rPr>
          <m:t>k</m:t>
        </m:r>
        <m:r>
          <w:rPr>
            <w:rFonts w:ascii="Cambria Math" w:eastAsiaTheme="minorEastAsia" w:hAnsi="Cambria Math" w:cs="Times New Roman"/>
            <w:sz w:val="24"/>
            <w:szCs w:val="24"/>
            <w:highlight w:val="yellow"/>
            <w:vertAlign w:val="superscript"/>
          </w:rPr>
          <m:t>th</m:t>
        </m:r>
      </m:oMath>
      <w:r w:rsidRPr="00672F0D">
        <w:rPr>
          <w:rFonts w:ascii="Times New Roman" w:eastAsiaTheme="minorEastAsia" w:hAnsi="Times New Roman" w:cs="Times New Roman"/>
          <w:sz w:val="24"/>
          <w:szCs w:val="24"/>
          <w:highlight w:val="yellow"/>
        </w:rPr>
        <w:t xml:space="preserve"> particle is lesser than </w:t>
      </w:r>
      <m:oMath>
        <m:r>
          <w:rPr>
            <w:rFonts w:ascii="Cambria Math" w:eastAsiaTheme="minorEastAsia" w:hAnsi="Cambria Math" w:cs="Times New Roman"/>
            <w:sz w:val="24"/>
            <w:szCs w:val="24"/>
            <w:highlight w:val="yellow"/>
          </w:rPr>
          <m:t>mean PCC</m:t>
        </m:r>
      </m:oMath>
      <w:r w:rsidRPr="00672F0D">
        <w:rPr>
          <w:rFonts w:ascii="Times New Roman" w:eastAsiaTheme="minorEastAsia" w:hAnsi="Times New Roman" w:cs="Times New Roman"/>
          <w:sz w:val="24"/>
          <w:szCs w:val="24"/>
          <w:highlight w:val="yellow"/>
        </w:rPr>
        <w:t xml:space="preserve"> of global best                           </w:t>
      </w:r>
    </w:p>
    <w:p w14:paraId="04CE5B4B" w14:textId="7478FFDB" w:rsidR="005C348D" w:rsidRPr="00672F0D" w:rsidRDefault="00D663C2" w:rsidP="00672F0D">
      <w:pPr>
        <w:spacing w:after="0" w:line="240" w:lineRule="auto"/>
        <w:ind w:left="1080"/>
        <w:jc w:val="both"/>
        <w:rPr>
          <w:rFonts w:ascii="Times New Roman" w:eastAsiaTheme="minorEastAsia" w:hAnsi="Times New Roman" w:cs="Times New Roman"/>
          <w:sz w:val="24"/>
          <w:szCs w:val="24"/>
          <w:highlight w:val="yellow"/>
        </w:rPr>
      </w:pPr>
      <w:r w:rsidRPr="00672F0D">
        <w:rPr>
          <w:rFonts w:ascii="Times New Roman" w:eastAsiaTheme="minorEastAsia" w:hAnsi="Times New Roman" w:cs="Times New Roman"/>
          <w:sz w:val="24"/>
          <w:szCs w:val="24"/>
          <w:highlight w:val="yellow"/>
        </w:rPr>
        <w:t xml:space="preserve">                          </w:t>
      </w:r>
      <w:r w:rsidR="00495FF0" w:rsidRPr="00672F0D">
        <w:rPr>
          <w:rFonts w:ascii="Times New Roman" w:eastAsiaTheme="minorEastAsia" w:hAnsi="Times New Roman" w:cs="Times New Roman"/>
          <w:sz w:val="24"/>
          <w:szCs w:val="24"/>
          <w:highlight w:val="yellow"/>
        </w:rPr>
        <w:t>s</w:t>
      </w:r>
      <w:r w:rsidR="005C348D" w:rsidRPr="00672F0D">
        <w:rPr>
          <w:rFonts w:ascii="Times New Roman" w:eastAsiaTheme="minorEastAsia" w:hAnsi="Times New Roman" w:cs="Times New Roman"/>
          <w:sz w:val="24"/>
          <w:szCs w:val="24"/>
          <w:highlight w:val="yellow"/>
        </w:rPr>
        <w:t>olution</w:t>
      </w:r>
      <w:r w:rsidR="00495FF0" w:rsidRPr="00672F0D">
        <w:rPr>
          <w:rFonts w:ascii="Times New Roman" w:eastAsiaTheme="minorEastAsia" w:hAnsi="Times New Roman" w:cs="Times New Roman"/>
          <w:sz w:val="24"/>
          <w:szCs w:val="24"/>
          <w:highlight w:val="yellow"/>
        </w:rPr>
        <w:t xml:space="preserve"> (</w:t>
      </w:r>
      <m:oMath>
        <m:sSub>
          <m:sSubPr>
            <m:ctrlPr>
              <w:rPr>
                <w:rFonts w:ascii="Cambria Math" w:eastAsiaTheme="minorEastAsia" w:hAnsi="Cambria Math" w:cs="Times New Roman"/>
                <w:i/>
                <w:sz w:val="24"/>
                <w:szCs w:val="24"/>
                <w:highlight w:val="yellow"/>
              </w:rPr>
            </m:ctrlPr>
          </m:sSubPr>
          <m:e>
            <m:r>
              <w:rPr>
                <w:rFonts w:ascii="Cambria Math" w:eastAsiaTheme="minorEastAsia" w:hAnsi="Cambria Math" w:cs="Times New Roman"/>
                <w:sz w:val="24"/>
                <w:szCs w:val="24"/>
                <w:highlight w:val="yellow"/>
              </w:rPr>
              <m:t>P</m:t>
            </m:r>
          </m:e>
          <m:sub>
            <m:r>
              <w:rPr>
                <w:rFonts w:ascii="Cambria Math" w:eastAsiaTheme="minorEastAsia" w:hAnsi="Cambria Math" w:cs="Times New Roman"/>
                <w:sz w:val="24"/>
                <w:szCs w:val="24"/>
                <w:highlight w:val="yellow"/>
              </w:rPr>
              <m:t>g</m:t>
            </m:r>
            <m:d>
              <m:dPr>
                <m:ctrlPr>
                  <w:rPr>
                    <w:rFonts w:ascii="Cambria Math" w:eastAsiaTheme="minorEastAsia" w:hAnsi="Cambria Math" w:cs="Times New Roman"/>
                    <w:i/>
                    <w:sz w:val="24"/>
                    <w:szCs w:val="24"/>
                    <w:highlight w:val="yellow"/>
                  </w:rPr>
                </m:ctrlPr>
              </m:dPr>
              <m:e>
                <m:r>
                  <w:rPr>
                    <w:rFonts w:ascii="Cambria Math" w:eastAsiaTheme="minorEastAsia" w:hAnsi="Cambria Math" w:cs="Times New Roman"/>
                    <w:sz w:val="24"/>
                    <w:szCs w:val="24"/>
                    <w:highlight w:val="yellow"/>
                  </w:rPr>
                  <m:t>best</m:t>
                </m:r>
              </m:e>
            </m:d>
          </m:sub>
        </m:sSub>
      </m:oMath>
      <w:r w:rsidR="00495FF0" w:rsidRPr="00672F0D">
        <w:rPr>
          <w:rFonts w:ascii="Times New Roman" w:eastAsiaTheme="minorEastAsia" w:hAnsi="Times New Roman" w:cs="Times New Roman"/>
          <w:sz w:val="24"/>
          <w:szCs w:val="24"/>
          <w:highlight w:val="yellow"/>
        </w:rPr>
        <w:t>)</w:t>
      </w:r>
      <w:r w:rsidR="005C348D" w:rsidRPr="00672F0D">
        <w:rPr>
          <w:rFonts w:ascii="Times New Roman" w:eastAsiaTheme="minorEastAsia" w:hAnsi="Times New Roman" w:cs="Times New Roman"/>
          <w:sz w:val="24"/>
          <w:szCs w:val="24"/>
          <w:highlight w:val="yellow"/>
        </w:rPr>
        <w:t>:</w:t>
      </w:r>
    </w:p>
    <w:p w14:paraId="7B90F095" w14:textId="11E02938" w:rsidR="005C348D" w:rsidRPr="00672F0D" w:rsidRDefault="005C348D" w:rsidP="00672F0D">
      <w:pPr>
        <w:pStyle w:val="ListParagraph"/>
        <w:numPr>
          <w:ilvl w:val="0"/>
          <w:numId w:val="5"/>
        </w:numPr>
        <w:spacing w:after="0" w:line="240" w:lineRule="auto"/>
        <w:jc w:val="both"/>
        <w:rPr>
          <w:rFonts w:ascii="Times New Roman" w:eastAsiaTheme="minorEastAsia" w:hAnsi="Times New Roman" w:cs="Times New Roman"/>
          <w:sz w:val="24"/>
          <w:szCs w:val="24"/>
          <w:highlight w:val="yellow"/>
        </w:rPr>
      </w:pPr>
      <w:r w:rsidRPr="00672F0D">
        <w:rPr>
          <w:rFonts w:ascii="Times New Roman" w:eastAsiaTheme="minorEastAsia" w:hAnsi="Times New Roman" w:cs="Times New Roman"/>
          <w:sz w:val="24"/>
          <w:szCs w:val="24"/>
          <w:highlight w:val="yellow"/>
        </w:rPr>
        <w:t xml:space="preserve">                    </w:t>
      </w:r>
      <m:oMath>
        <m:r>
          <w:rPr>
            <w:rFonts w:ascii="Cambria Math" w:eastAsiaTheme="minorEastAsia" w:hAnsi="Cambria Math" w:cs="Times New Roman"/>
            <w:sz w:val="24"/>
            <w:szCs w:val="24"/>
            <w:highlight w:val="yellow"/>
          </w:rPr>
          <m:t>k</m:t>
        </m:r>
        <m:r>
          <w:rPr>
            <w:rFonts w:ascii="Cambria Math" w:eastAsiaTheme="minorEastAsia" w:hAnsi="Cambria Math" w:cs="Times New Roman"/>
            <w:sz w:val="24"/>
            <w:szCs w:val="24"/>
            <w:highlight w:val="yellow"/>
            <w:vertAlign w:val="superscript"/>
          </w:rPr>
          <m:t>th</m:t>
        </m:r>
      </m:oMath>
      <w:r w:rsidRPr="00672F0D">
        <w:rPr>
          <w:rFonts w:ascii="Times New Roman" w:eastAsiaTheme="minorEastAsia" w:hAnsi="Times New Roman" w:cs="Times New Roman"/>
          <w:sz w:val="24"/>
          <w:szCs w:val="24"/>
          <w:highlight w:val="yellow"/>
        </w:rPr>
        <w:t xml:space="preserve"> particle is made the global best solution</w:t>
      </w:r>
      <w:r w:rsidR="00495FF0" w:rsidRPr="00672F0D">
        <w:rPr>
          <w:rFonts w:ascii="Times New Roman" w:eastAsiaTheme="minorEastAsia" w:hAnsi="Times New Roman" w:cs="Times New Roman"/>
          <w:sz w:val="24"/>
          <w:szCs w:val="24"/>
          <w:highlight w:val="yellow"/>
        </w:rPr>
        <w:t xml:space="preserve"> (</w:t>
      </w:r>
      <m:oMath>
        <m:sSub>
          <m:sSubPr>
            <m:ctrlPr>
              <w:rPr>
                <w:rFonts w:ascii="Cambria Math" w:eastAsiaTheme="minorEastAsia" w:hAnsi="Cambria Math" w:cs="Times New Roman"/>
                <w:i/>
                <w:sz w:val="24"/>
                <w:szCs w:val="24"/>
                <w:highlight w:val="yellow"/>
              </w:rPr>
            </m:ctrlPr>
          </m:sSubPr>
          <m:e>
            <m:r>
              <w:rPr>
                <w:rFonts w:ascii="Cambria Math" w:eastAsiaTheme="minorEastAsia" w:hAnsi="Cambria Math" w:cs="Times New Roman"/>
                <w:sz w:val="24"/>
                <w:szCs w:val="24"/>
                <w:highlight w:val="yellow"/>
              </w:rPr>
              <m:t>P</m:t>
            </m:r>
          </m:e>
          <m:sub>
            <m:r>
              <w:rPr>
                <w:rFonts w:ascii="Cambria Math" w:eastAsiaTheme="minorEastAsia" w:hAnsi="Cambria Math" w:cs="Times New Roman"/>
                <w:sz w:val="24"/>
                <w:szCs w:val="24"/>
                <w:highlight w:val="yellow"/>
              </w:rPr>
              <m:t>g</m:t>
            </m:r>
            <m:d>
              <m:dPr>
                <m:ctrlPr>
                  <w:rPr>
                    <w:rFonts w:ascii="Cambria Math" w:eastAsiaTheme="minorEastAsia" w:hAnsi="Cambria Math" w:cs="Times New Roman"/>
                    <w:i/>
                    <w:sz w:val="24"/>
                    <w:szCs w:val="24"/>
                    <w:highlight w:val="yellow"/>
                  </w:rPr>
                </m:ctrlPr>
              </m:dPr>
              <m:e>
                <m:r>
                  <w:rPr>
                    <w:rFonts w:ascii="Cambria Math" w:eastAsiaTheme="minorEastAsia" w:hAnsi="Cambria Math" w:cs="Times New Roman"/>
                    <w:sz w:val="24"/>
                    <w:szCs w:val="24"/>
                    <w:highlight w:val="yellow"/>
                  </w:rPr>
                  <m:t>best</m:t>
                </m:r>
              </m:e>
            </m:d>
          </m:sub>
        </m:sSub>
      </m:oMath>
      <w:r w:rsidR="00495FF0" w:rsidRPr="00672F0D">
        <w:rPr>
          <w:rFonts w:ascii="Times New Roman" w:eastAsiaTheme="minorEastAsia" w:hAnsi="Times New Roman" w:cs="Times New Roman"/>
          <w:sz w:val="24"/>
          <w:szCs w:val="24"/>
          <w:highlight w:val="yellow"/>
        </w:rPr>
        <w:t>)</w:t>
      </w:r>
    </w:p>
    <w:p w14:paraId="5F9A15FE" w14:textId="7FA1E651" w:rsidR="00495FF0" w:rsidRPr="00672F0D" w:rsidRDefault="00672F0D" w:rsidP="00672F0D">
      <w:pPr>
        <w:pStyle w:val="ListParagraph"/>
        <w:numPr>
          <w:ilvl w:val="0"/>
          <w:numId w:val="5"/>
        </w:numPr>
        <w:spacing w:after="0" w:line="240" w:lineRule="auto"/>
        <w:jc w:val="both"/>
        <w:rPr>
          <w:rFonts w:ascii="Times New Roman" w:eastAsiaTheme="minorEastAsia" w:hAnsi="Times New Roman" w:cs="Times New Roman"/>
          <w:sz w:val="24"/>
          <w:szCs w:val="24"/>
          <w:highlight w:val="yellow"/>
        </w:rPr>
      </w:pPr>
      <w:r w:rsidRPr="00672F0D">
        <w:rPr>
          <w:rFonts w:ascii="Times New Roman" w:eastAsiaTheme="minorEastAsia" w:hAnsi="Times New Roman" w:cs="Times New Roman"/>
          <w:sz w:val="24"/>
          <w:szCs w:val="24"/>
          <w:highlight w:val="yellow"/>
        </w:rPr>
        <w:t xml:space="preserve">                    </w:t>
      </w:r>
      <m:oMath>
        <m:r>
          <w:rPr>
            <w:rFonts w:ascii="Cambria Math" w:eastAsiaTheme="minorEastAsia" w:hAnsi="Cambria Math" w:cs="Times New Roman"/>
            <w:sz w:val="24"/>
            <w:szCs w:val="24"/>
            <w:highlight w:val="yellow"/>
          </w:rPr>
          <m:t>Globalbestpcc</m:t>
        </m:r>
      </m:oMath>
      <w:r w:rsidR="00495FF0" w:rsidRPr="00672F0D">
        <w:rPr>
          <w:rFonts w:ascii="Times New Roman" w:eastAsiaTheme="minorEastAsia" w:hAnsi="Times New Roman" w:cs="Times New Roman"/>
          <w:sz w:val="24"/>
          <w:szCs w:val="24"/>
          <w:highlight w:val="yellow"/>
        </w:rPr>
        <w:t xml:space="preserve"> is set to the </w:t>
      </w:r>
      <m:oMath>
        <m:r>
          <w:rPr>
            <w:rFonts w:ascii="Cambria Math" w:eastAsiaTheme="minorEastAsia" w:hAnsi="Cambria Math" w:cs="Times New Roman"/>
            <w:sz w:val="24"/>
            <w:szCs w:val="24"/>
            <w:highlight w:val="yellow"/>
          </w:rPr>
          <m:t>mean</m:t>
        </m:r>
      </m:oMath>
      <w:r w:rsidR="00495FF0" w:rsidRPr="00672F0D">
        <w:rPr>
          <w:rFonts w:ascii="Times New Roman" w:eastAsiaTheme="minorEastAsia" w:hAnsi="Times New Roman" w:cs="Times New Roman"/>
          <w:sz w:val="24"/>
          <w:szCs w:val="24"/>
          <w:highlight w:val="yellow"/>
        </w:rPr>
        <w:t xml:space="preserve"> </w:t>
      </w:r>
      <m:oMath>
        <m:r>
          <w:rPr>
            <w:rFonts w:ascii="Cambria Math" w:eastAsiaTheme="minorEastAsia" w:hAnsi="Cambria Math" w:cs="Times New Roman"/>
            <w:sz w:val="24"/>
            <w:szCs w:val="24"/>
            <w:highlight w:val="yellow"/>
          </w:rPr>
          <m:t>PCC</m:t>
        </m:r>
      </m:oMath>
      <w:r w:rsidR="00495FF0" w:rsidRPr="00672F0D">
        <w:rPr>
          <w:rFonts w:ascii="Times New Roman" w:eastAsiaTheme="minorEastAsia" w:hAnsi="Times New Roman" w:cs="Times New Roman"/>
          <w:sz w:val="24"/>
          <w:szCs w:val="24"/>
          <w:highlight w:val="yellow"/>
        </w:rPr>
        <w:t xml:space="preserve"> value of </w:t>
      </w:r>
      <m:oMath>
        <m:sSub>
          <m:sSubPr>
            <m:ctrlPr>
              <w:rPr>
                <w:rFonts w:ascii="Cambria Math" w:eastAsiaTheme="minorEastAsia" w:hAnsi="Cambria Math" w:cs="Times New Roman"/>
                <w:i/>
                <w:sz w:val="24"/>
                <w:szCs w:val="24"/>
                <w:highlight w:val="yellow"/>
              </w:rPr>
            </m:ctrlPr>
          </m:sSubPr>
          <m:e>
            <m:r>
              <w:rPr>
                <w:rFonts w:ascii="Cambria Math" w:eastAsiaTheme="minorEastAsia" w:hAnsi="Cambria Math" w:cs="Times New Roman"/>
                <w:sz w:val="24"/>
                <w:szCs w:val="24"/>
                <w:highlight w:val="yellow"/>
              </w:rPr>
              <m:t>P</m:t>
            </m:r>
          </m:e>
          <m:sub>
            <m:r>
              <w:rPr>
                <w:rFonts w:ascii="Cambria Math" w:eastAsiaTheme="minorEastAsia" w:hAnsi="Cambria Math" w:cs="Times New Roman"/>
                <w:sz w:val="24"/>
                <w:szCs w:val="24"/>
                <w:highlight w:val="yellow"/>
              </w:rPr>
              <m:t>g</m:t>
            </m:r>
            <m:d>
              <m:dPr>
                <m:ctrlPr>
                  <w:rPr>
                    <w:rFonts w:ascii="Cambria Math" w:eastAsiaTheme="minorEastAsia" w:hAnsi="Cambria Math" w:cs="Times New Roman"/>
                    <w:i/>
                    <w:sz w:val="24"/>
                    <w:szCs w:val="24"/>
                    <w:highlight w:val="yellow"/>
                  </w:rPr>
                </m:ctrlPr>
              </m:dPr>
              <m:e>
                <m:r>
                  <w:rPr>
                    <w:rFonts w:ascii="Cambria Math" w:eastAsiaTheme="minorEastAsia" w:hAnsi="Cambria Math" w:cs="Times New Roman"/>
                    <w:sz w:val="24"/>
                    <w:szCs w:val="24"/>
                    <w:highlight w:val="yellow"/>
                  </w:rPr>
                  <m:t>best</m:t>
                </m:r>
              </m:e>
            </m:d>
          </m:sub>
        </m:sSub>
      </m:oMath>
    </w:p>
    <w:p w14:paraId="026A8802" w14:textId="77777777" w:rsidR="005C348D" w:rsidRPr="00672F0D" w:rsidRDefault="005C348D" w:rsidP="00672F0D">
      <w:pPr>
        <w:pStyle w:val="ListParagraph"/>
        <w:numPr>
          <w:ilvl w:val="0"/>
          <w:numId w:val="5"/>
        </w:numPr>
        <w:spacing w:after="0" w:line="240" w:lineRule="auto"/>
        <w:jc w:val="both"/>
        <w:rPr>
          <w:rFonts w:ascii="Times New Roman" w:eastAsiaTheme="minorEastAsia" w:hAnsi="Times New Roman" w:cs="Times New Roman"/>
          <w:sz w:val="24"/>
          <w:szCs w:val="24"/>
          <w:highlight w:val="yellow"/>
        </w:rPr>
      </w:pPr>
      <w:r w:rsidRPr="00672F0D">
        <w:rPr>
          <w:rFonts w:ascii="Times New Roman" w:eastAsiaTheme="minorEastAsia" w:hAnsi="Times New Roman" w:cs="Times New Roman"/>
          <w:sz w:val="24"/>
          <w:szCs w:val="24"/>
          <w:highlight w:val="yellow"/>
        </w:rPr>
        <w:t xml:space="preserve">                    end If</w:t>
      </w:r>
    </w:p>
    <w:p w14:paraId="4BF05C37" w14:textId="77777777" w:rsidR="005C348D" w:rsidRPr="00672F0D" w:rsidRDefault="005C348D" w:rsidP="00672F0D">
      <w:pPr>
        <w:pStyle w:val="ListParagraph"/>
        <w:numPr>
          <w:ilvl w:val="0"/>
          <w:numId w:val="5"/>
        </w:numPr>
        <w:spacing w:after="0" w:line="240" w:lineRule="auto"/>
        <w:jc w:val="both"/>
        <w:rPr>
          <w:rFonts w:ascii="Times New Roman" w:eastAsiaTheme="minorEastAsia" w:hAnsi="Times New Roman" w:cs="Times New Roman"/>
          <w:sz w:val="24"/>
          <w:szCs w:val="24"/>
          <w:highlight w:val="yellow"/>
        </w:rPr>
      </w:pPr>
      <w:r w:rsidRPr="00672F0D">
        <w:rPr>
          <w:rFonts w:ascii="Times New Roman" w:eastAsiaTheme="minorEastAsia" w:hAnsi="Times New Roman" w:cs="Times New Roman"/>
          <w:sz w:val="24"/>
          <w:szCs w:val="24"/>
          <w:highlight w:val="yellow"/>
        </w:rPr>
        <w:t xml:space="preserve">              end for     </w:t>
      </w:r>
    </w:p>
    <w:p w14:paraId="7A36C117" w14:textId="77777777" w:rsidR="00495FF0" w:rsidRPr="00672F0D" w:rsidRDefault="005C348D" w:rsidP="00672F0D">
      <w:pPr>
        <w:pStyle w:val="ListParagraph"/>
        <w:numPr>
          <w:ilvl w:val="0"/>
          <w:numId w:val="5"/>
        </w:numPr>
        <w:spacing w:after="0" w:line="240" w:lineRule="auto"/>
        <w:jc w:val="both"/>
        <w:rPr>
          <w:rFonts w:ascii="Times New Roman" w:eastAsiaTheme="minorEastAsia" w:hAnsi="Times New Roman" w:cs="Times New Roman"/>
          <w:sz w:val="24"/>
          <w:szCs w:val="24"/>
          <w:highlight w:val="yellow"/>
        </w:rPr>
      </w:pPr>
      <w:r w:rsidRPr="00672F0D">
        <w:rPr>
          <w:rFonts w:ascii="Times New Roman" w:eastAsiaTheme="minorEastAsia" w:hAnsi="Times New Roman" w:cs="Times New Roman"/>
          <w:sz w:val="24"/>
          <w:szCs w:val="24"/>
          <w:highlight w:val="yellow"/>
        </w:rPr>
        <w:t xml:space="preserve">        end for   </w:t>
      </w:r>
    </w:p>
    <w:p w14:paraId="490730BD" w14:textId="6FCE60BA" w:rsidR="006518D1" w:rsidRPr="00672F0D" w:rsidRDefault="00495FF0" w:rsidP="00672F0D">
      <w:pPr>
        <w:pStyle w:val="ListParagraph"/>
        <w:numPr>
          <w:ilvl w:val="0"/>
          <w:numId w:val="5"/>
        </w:numPr>
        <w:spacing w:after="0" w:line="240" w:lineRule="auto"/>
        <w:jc w:val="both"/>
        <w:rPr>
          <w:rFonts w:ascii="Times New Roman" w:eastAsiaTheme="minorEastAsia" w:hAnsi="Times New Roman" w:cs="Times New Roman"/>
          <w:sz w:val="24"/>
          <w:szCs w:val="24"/>
          <w:highlight w:val="yellow"/>
        </w:rPr>
      </w:pPr>
      <w:r w:rsidRPr="00672F0D">
        <w:rPr>
          <w:rFonts w:ascii="Times New Roman" w:eastAsiaTheme="minorEastAsia" w:hAnsi="Times New Roman" w:cs="Times New Roman"/>
          <w:sz w:val="24"/>
          <w:szCs w:val="24"/>
          <w:highlight w:val="yellow"/>
        </w:rPr>
        <w:t>End for</w:t>
      </w:r>
      <w:r w:rsidR="005C348D" w:rsidRPr="00672F0D">
        <w:rPr>
          <w:rFonts w:ascii="Times New Roman" w:eastAsiaTheme="minorEastAsia" w:hAnsi="Times New Roman" w:cs="Times New Roman"/>
          <w:sz w:val="24"/>
          <w:szCs w:val="24"/>
          <w:highlight w:val="yellow"/>
        </w:rPr>
        <w:t xml:space="preserve">                     </w:t>
      </w:r>
      <w:r w:rsidR="006518D1" w:rsidRPr="00672F0D">
        <w:rPr>
          <w:rFonts w:ascii="Times New Roman" w:eastAsiaTheme="minorEastAsia" w:hAnsi="Times New Roman" w:cs="Times New Roman"/>
          <w:sz w:val="24"/>
          <w:szCs w:val="24"/>
          <w:highlight w:val="yellow"/>
        </w:rPr>
        <w:t xml:space="preserve">    </w:t>
      </w:r>
    </w:p>
    <w:p w14:paraId="33E5B00E" w14:textId="3250899F" w:rsidR="006A7A0D" w:rsidRPr="00672F0D" w:rsidRDefault="006518D1" w:rsidP="00672F0D">
      <w:pPr>
        <w:pStyle w:val="ListParagraph"/>
        <w:numPr>
          <w:ilvl w:val="0"/>
          <w:numId w:val="5"/>
        </w:numPr>
        <w:spacing w:after="0" w:line="240" w:lineRule="auto"/>
        <w:jc w:val="both"/>
        <w:rPr>
          <w:rFonts w:ascii="Times New Roman" w:eastAsiaTheme="minorEastAsia" w:hAnsi="Times New Roman" w:cs="Times New Roman"/>
          <w:sz w:val="24"/>
          <w:szCs w:val="24"/>
          <w:highlight w:val="yellow"/>
        </w:rPr>
      </w:pPr>
      <w:r w:rsidRPr="00672F0D">
        <w:rPr>
          <w:rFonts w:ascii="Times New Roman" w:eastAsiaTheme="minorEastAsia" w:hAnsi="Times New Roman" w:cs="Times New Roman"/>
          <w:sz w:val="24"/>
          <w:szCs w:val="24"/>
          <w:highlight w:val="yellow"/>
        </w:rPr>
        <w:t xml:space="preserve">When convergence is reached then the global best particle </w:t>
      </w:r>
      <m:oMath>
        <m:sSub>
          <m:sSubPr>
            <m:ctrlPr>
              <w:rPr>
                <w:rFonts w:ascii="Cambria Math" w:eastAsiaTheme="minorEastAsia" w:hAnsi="Cambria Math" w:cs="Times New Roman"/>
                <w:i/>
                <w:sz w:val="24"/>
                <w:szCs w:val="24"/>
                <w:highlight w:val="yellow"/>
              </w:rPr>
            </m:ctrlPr>
          </m:sSubPr>
          <m:e>
            <m:r>
              <w:rPr>
                <w:rFonts w:ascii="Cambria Math" w:eastAsiaTheme="minorEastAsia" w:hAnsi="Cambria Math" w:cs="Times New Roman"/>
                <w:sz w:val="24"/>
                <w:szCs w:val="24"/>
                <w:highlight w:val="yellow"/>
              </w:rPr>
              <m:t>P</m:t>
            </m:r>
          </m:e>
          <m:sub>
            <m:r>
              <w:rPr>
                <w:rFonts w:ascii="Cambria Math" w:eastAsiaTheme="minorEastAsia" w:hAnsi="Cambria Math" w:cs="Times New Roman"/>
                <w:sz w:val="24"/>
                <w:szCs w:val="24"/>
                <w:highlight w:val="yellow"/>
              </w:rPr>
              <m:t>g</m:t>
            </m:r>
            <m:d>
              <m:dPr>
                <m:ctrlPr>
                  <w:rPr>
                    <w:rFonts w:ascii="Cambria Math" w:eastAsiaTheme="minorEastAsia" w:hAnsi="Cambria Math" w:cs="Times New Roman"/>
                    <w:i/>
                    <w:sz w:val="24"/>
                    <w:szCs w:val="24"/>
                    <w:highlight w:val="yellow"/>
                  </w:rPr>
                </m:ctrlPr>
              </m:dPr>
              <m:e>
                <m:r>
                  <w:rPr>
                    <w:rFonts w:ascii="Cambria Math" w:eastAsiaTheme="minorEastAsia" w:hAnsi="Cambria Math" w:cs="Times New Roman"/>
                    <w:sz w:val="24"/>
                    <w:szCs w:val="24"/>
                    <w:highlight w:val="yellow"/>
                  </w:rPr>
                  <m:t>best</m:t>
                </m:r>
              </m:e>
            </m:d>
          </m:sub>
        </m:sSub>
        <m:r>
          <w:rPr>
            <w:rFonts w:ascii="Cambria Math" w:eastAsiaTheme="minorEastAsia" w:hAnsi="Cambria Math" w:cs="Times New Roman"/>
            <w:sz w:val="24"/>
            <w:szCs w:val="24"/>
            <w:highlight w:val="yellow"/>
          </w:rPr>
          <m:t xml:space="preserve"> </m:t>
        </m:r>
      </m:oMath>
      <w:r w:rsidRPr="00672F0D">
        <w:rPr>
          <w:rFonts w:ascii="Times New Roman" w:eastAsiaTheme="minorEastAsia" w:hAnsi="Times New Roman" w:cs="Times New Roman"/>
          <w:sz w:val="24"/>
          <w:szCs w:val="24"/>
          <w:highlight w:val="yellow"/>
        </w:rPr>
        <w:t>give</w:t>
      </w:r>
      <w:r w:rsidR="00262CF9" w:rsidRPr="00672F0D">
        <w:rPr>
          <w:rFonts w:ascii="Times New Roman" w:eastAsiaTheme="minorEastAsia" w:hAnsi="Times New Roman" w:cs="Times New Roman"/>
          <w:sz w:val="24"/>
          <w:szCs w:val="24"/>
          <w:highlight w:val="yellow"/>
        </w:rPr>
        <w:t>s</w:t>
      </w:r>
      <w:r w:rsidRPr="00672F0D">
        <w:rPr>
          <w:rFonts w:ascii="Times New Roman" w:eastAsiaTheme="minorEastAsia" w:hAnsi="Times New Roman" w:cs="Times New Roman"/>
          <w:sz w:val="24"/>
          <w:szCs w:val="24"/>
          <w:highlight w:val="yellow"/>
        </w:rPr>
        <w:t xml:space="preserve"> the optimal feature vector selected </w:t>
      </w:r>
      <w:r w:rsidR="00495FF0" w:rsidRPr="00672F0D">
        <w:rPr>
          <w:rFonts w:ascii="Times New Roman" w:eastAsiaTheme="minorEastAsia" w:hAnsi="Times New Roman" w:cs="Times New Roman"/>
          <w:sz w:val="24"/>
          <w:szCs w:val="24"/>
          <w:highlight w:val="yellow"/>
        </w:rPr>
        <w:t xml:space="preserve">with number of features as </w:t>
      </w:r>
      <m:oMath>
        <m:r>
          <w:rPr>
            <w:rFonts w:ascii="Cambria Math" w:eastAsiaTheme="minorEastAsia" w:hAnsi="Cambria Math" w:cs="Times New Roman"/>
            <w:sz w:val="24"/>
            <w:szCs w:val="24"/>
            <w:highlight w:val="yellow"/>
          </w:rPr>
          <m:t>r</m:t>
        </m:r>
      </m:oMath>
      <w:r w:rsidRPr="00672F0D">
        <w:rPr>
          <w:rFonts w:ascii="Times New Roman" w:eastAsiaTheme="minorEastAsia" w:hAnsi="Times New Roman" w:cs="Times New Roman"/>
          <w:sz w:val="24"/>
          <w:szCs w:val="24"/>
          <w:highlight w:val="yellow"/>
        </w:rPr>
        <w:t>.</w:t>
      </w:r>
    </w:p>
    <w:p w14:paraId="0D9FEA6C" w14:textId="77777777" w:rsidR="003E29D6" w:rsidRPr="003E29D6" w:rsidRDefault="003E29D6" w:rsidP="003E29D6">
      <w:pPr>
        <w:pStyle w:val="ListParagraph"/>
        <w:spacing w:line="360" w:lineRule="auto"/>
        <w:ind w:left="1440"/>
        <w:jc w:val="both"/>
        <w:rPr>
          <w:rFonts w:ascii="Times New Roman" w:eastAsiaTheme="minorEastAsia" w:hAnsi="Times New Roman" w:cs="Times New Roman"/>
          <w:sz w:val="24"/>
          <w:szCs w:val="24"/>
        </w:rPr>
      </w:pPr>
    </w:p>
    <w:p w14:paraId="4AF0E2D6" w14:textId="77777777" w:rsidR="0005019A" w:rsidRPr="00984456" w:rsidRDefault="00BC638C" w:rsidP="006D3A26">
      <w:pPr>
        <w:pStyle w:val="ListParagraph"/>
        <w:numPr>
          <w:ilvl w:val="0"/>
          <w:numId w:val="1"/>
        </w:numPr>
        <w:spacing w:line="360" w:lineRule="auto"/>
        <w:jc w:val="both"/>
        <w:rPr>
          <w:rFonts w:ascii="Times New Roman" w:eastAsiaTheme="minorEastAsia" w:hAnsi="Times New Roman" w:cs="Times New Roman"/>
          <w:b/>
          <w:sz w:val="24"/>
          <w:szCs w:val="24"/>
        </w:rPr>
      </w:pPr>
      <w:r w:rsidRPr="00984456">
        <w:rPr>
          <w:rFonts w:ascii="Times New Roman" w:eastAsiaTheme="minorEastAsia" w:hAnsi="Times New Roman" w:cs="Times New Roman"/>
          <w:b/>
          <w:sz w:val="24"/>
          <w:szCs w:val="24"/>
        </w:rPr>
        <w:t>Experimental Results</w:t>
      </w:r>
      <w:r w:rsidR="00CE0056" w:rsidRPr="00984456">
        <w:rPr>
          <w:rFonts w:ascii="Times New Roman" w:eastAsiaTheme="minorEastAsia" w:hAnsi="Times New Roman" w:cs="Times New Roman"/>
          <w:b/>
          <w:sz w:val="24"/>
          <w:szCs w:val="24"/>
        </w:rPr>
        <w:t xml:space="preserve"> and </w:t>
      </w:r>
      <w:r w:rsidR="00984456">
        <w:rPr>
          <w:rFonts w:ascii="Times New Roman" w:eastAsiaTheme="minorEastAsia" w:hAnsi="Times New Roman" w:cs="Times New Roman"/>
          <w:b/>
          <w:sz w:val="24"/>
          <w:szCs w:val="24"/>
        </w:rPr>
        <w:t>C</w:t>
      </w:r>
      <w:r w:rsidR="00CE0056" w:rsidRPr="00984456">
        <w:rPr>
          <w:rFonts w:ascii="Times New Roman" w:eastAsiaTheme="minorEastAsia" w:hAnsi="Times New Roman" w:cs="Times New Roman"/>
          <w:b/>
          <w:sz w:val="24"/>
          <w:szCs w:val="24"/>
        </w:rPr>
        <w:t>omparison</w:t>
      </w:r>
    </w:p>
    <w:p w14:paraId="163B0F06" w14:textId="4A89EC99" w:rsidR="00BC638C" w:rsidRDefault="006D3A26" w:rsidP="006D3A26">
      <w:pPr>
        <w:spacing w:line="360" w:lineRule="auto"/>
        <w:jc w:val="both"/>
        <w:rPr>
          <w:rFonts w:ascii="Times New Roman" w:eastAsiaTheme="minorEastAsia" w:hAnsi="Times New Roman" w:cs="Times New Roman"/>
          <w:sz w:val="24"/>
          <w:szCs w:val="24"/>
        </w:rPr>
      </w:pPr>
      <w:r w:rsidRPr="006D3A26">
        <w:rPr>
          <w:rFonts w:ascii="Times New Roman" w:eastAsiaTheme="minorEastAsia" w:hAnsi="Times New Roman" w:cs="Times New Roman"/>
          <w:sz w:val="24"/>
          <w:szCs w:val="24"/>
        </w:rPr>
        <w:t xml:space="preserve">This section contains the dataset description, </w:t>
      </w:r>
      <w:del w:id="74" w:author="User" w:date="2020-07-29T19:31:00Z">
        <w:r w:rsidR="00C250D7" w:rsidDel="006B188F">
          <w:rPr>
            <w:rFonts w:ascii="Times New Roman" w:eastAsiaTheme="minorEastAsia" w:hAnsi="Times New Roman" w:cs="Times New Roman"/>
            <w:sz w:val="24"/>
            <w:szCs w:val="24"/>
          </w:rPr>
          <w:delText>reasons behind selecting random forest classifier</w:delText>
        </w:r>
      </w:del>
      <w:ins w:id="75" w:author="User" w:date="2020-07-29T19:31:00Z">
        <w:r w:rsidR="006B188F">
          <w:rPr>
            <w:rFonts w:ascii="Times New Roman" w:eastAsiaTheme="minorEastAsia" w:hAnsi="Times New Roman" w:cs="Times New Roman"/>
            <w:sz w:val="24"/>
            <w:szCs w:val="24"/>
          </w:rPr>
          <w:t>classifier selection</w:t>
        </w:r>
      </w:ins>
      <w:r w:rsidR="00C250D7">
        <w:rPr>
          <w:rFonts w:ascii="Times New Roman" w:eastAsiaTheme="minorEastAsia" w:hAnsi="Times New Roman" w:cs="Times New Roman"/>
          <w:sz w:val="24"/>
          <w:szCs w:val="24"/>
        </w:rPr>
        <w:t xml:space="preserve">, </w:t>
      </w:r>
      <w:r w:rsidRPr="006D3A26">
        <w:rPr>
          <w:rFonts w:ascii="Times New Roman" w:eastAsiaTheme="minorEastAsia" w:hAnsi="Times New Roman" w:cs="Times New Roman"/>
          <w:sz w:val="24"/>
          <w:szCs w:val="24"/>
        </w:rPr>
        <w:t>results obt</w:t>
      </w:r>
      <w:r w:rsidR="007B091D">
        <w:rPr>
          <w:rFonts w:ascii="Times New Roman" w:eastAsiaTheme="minorEastAsia" w:hAnsi="Times New Roman" w:cs="Times New Roman"/>
          <w:sz w:val="24"/>
          <w:szCs w:val="24"/>
        </w:rPr>
        <w:t>ained using proposed method and</w:t>
      </w:r>
      <w:r w:rsidRPr="006D3A26">
        <w:rPr>
          <w:rFonts w:ascii="Times New Roman" w:eastAsiaTheme="minorEastAsia" w:hAnsi="Times New Roman" w:cs="Times New Roman"/>
          <w:sz w:val="24"/>
          <w:szCs w:val="24"/>
        </w:rPr>
        <w:t xml:space="preserve"> comparison with some </w:t>
      </w:r>
      <w:r w:rsidRPr="006D3A26">
        <w:rPr>
          <w:rFonts w:ascii="Times New Roman" w:eastAsiaTheme="minorEastAsia" w:hAnsi="Times New Roman" w:cs="Times New Roman"/>
          <w:sz w:val="24"/>
          <w:szCs w:val="24"/>
        </w:rPr>
        <w:lastRenderedPageBreak/>
        <w:t>state-of-the art methods. In the comparison section, first stage deals with the comparison of the proposed RILTP with some other texture based features. Whereas, the second stage contains comparative study of feature selection methods.</w:t>
      </w:r>
      <w:r w:rsidR="00CE526C">
        <w:rPr>
          <w:rFonts w:ascii="Times New Roman" w:eastAsiaTheme="minorEastAsia" w:hAnsi="Times New Roman" w:cs="Times New Roman"/>
          <w:sz w:val="24"/>
          <w:szCs w:val="24"/>
        </w:rPr>
        <w:t xml:space="preserve"> Finally, few error case</w:t>
      </w:r>
      <w:r w:rsidR="00383AC1">
        <w:rPr>
          <w:rFonts w:ascii="Times New Roman" w:eastAsiaTheme="minorEastAsia" w:hAnsi="Times New Roman" w:cs="Times New Roman"/>
          <w:sz w:val="24"/>
          <w:szCs w:val="24"/>
        </w:rPr>
        <w:t>s</w:t>
      </w:r>
      <w:r w:rsidR="00CE526C">
        <w:rPr>
          <w:rFonts w:ascii="Times New Roman" w:eastAsiaTheme="minorEastAsia" w:hAnsi="Times New Roman" w:cs="Times New Roman"/>
          <w:sz w:val="24"/>
          <w:szCs w:val="24"/>
        </w:rPr>
        <w:t xml:space="preserve"> are analyzed briefly. </w:t>
      </w:r>
      <w:r w:rsidR="00582F59">
        <w:rPr>
          <w:rFonts w:ascii="Times New Roman" w:eastAsiaTheme="minorEastAsia" w:hAnsi="Times New Roman" w:cs="Times New Roman"/>
          <w:sz w:val="24"/>
          <w:szCs w:val="24"/>
        </w:rPr>
        <w:t xml:space="preserve"> </w:t>
      </w:r>
    </w:p>
    <w:p w14:paraId="72BC2681" w14:textId="77777777" w:rsidR="006D3A26" w:rsidRPr="00065358" w:rsidRDefault="00065358" w:rsidP="00065358">
      <w:pPr>
        <w:pStyle w:val="ListParagraph"/>
        <w:numPr>
          <w:ilvl w:val="1"/>
          <w:numId w:val="1"/>
        </w:num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6D3A26" w:rsidRPr="00065358">
        <w:rPr>
          <w:rFonts w:ascii="Times New Roman" w:eastAsiaTheme="minorEastAsia" w:hAnsi="Times New Roman" w:cs="Times New Roman"/>
          <w:sz w:val="24"/>
          <w:szCs w:val="24"/>
        </w:rPr>
        <w:t>Preparation of database:</w:t>
      </w:r>
    </w:p>
    <w:p w14:paraId="371E0E16" w14:textId="54457CEF" w:rsidR="00AE55EC" w:rsidRPr="004F2031" w:rsidRDefault="006D3A26" w:rsidP="006D3A26">
      <w:pPr>
        <w:spacing w:line="360" w:lineRule="auto"/>
        <w:jc w:val="both"/>
        <w:rPr>
          <w:rFonts w:ascii="Times New Roman" w:eastAsiaTheme="minorEastAsia" w:hAnsi="Times New Roman" w:cs="Times New Roman"/>
          <w:sz w:val="24"/>
          <w:szCs w:val="24"/>
        </w:rPr>
      </w:pPr>
      <w:r w:rsidRPr="006D3A26">
        <w:rPr>
          <w:rFonts w:ascii="Times New Roman" w:eastAsiaTheme="minorEastAsia" w:hAnsi="Times New Roman" w:cs="Times New Roman"/>
          <w:sz w:val="24"/>
          <w:szCs w:val="24"/>
        </w:rPr>
        <w:t>The text non-text classification database is created from an eminent competition named, Recognition of Documents with Complex Layouts (RDCL) organized by International Conference on Document Analysis and Recognition (ICDAR) community. In our present wo</w:t>
      </w:r>
      <w:r w:rsidR="00C365D3">
        <w:rPr>
          <w:rFonts w:ascii="Times New Roman" w:eastAsiaTheme="minorEastAsia" w:hAnsi="Times New Roman" w:cs="Times New Roman"/>
          <w:sz w:val="24"/>
          <w:szCs w:val="24"/>
        </w:rPr>
        <w:t xml:space="preserve">rk, 70 pages from RDCL 2015 </w:t>
      </w:r>
      <w:r w:rsidR="003A0AAD">
        <w:rPr>
          <w:rStyle w:val="FootnoteReference"/>
          <w:rFonts w:ascii="Times New Roman" w:eastAsiaTheme="minorEastAsia" w:hAnsi="Times New Roman" w:cs="Times New Roman"/>
          <w:sz w:val="24"/>
          <w:szCs w:val="24"/>
        </w:rPr>
        <w:fldChar w:fldCharType="begin" w:fldLock="1"/>
      </w:r>
      <w:r w:rsidR="00A655C7">
        <w:rPr>
          <w:rFonts w:ascii="Times New Roman" w:eastAsiaTheme="minorEastAsia" w:hAnsi="Times New Roman" w:cs="Times New Roman"/>
          <w:sz w:val="24"/>
          <w:szCs w:val="24"/>
        </w:rPr>
        <w:instrText>ADDIN CSL_CITATION {"citationItems":[{"id":"ITEM-1","itemData":{"ISBN":"9781479918058","abstract":"This paper presents an objective comparative evaluation of page segmentation and region classification methods for documents with complex layouts. It describes the competition (modus operandi, dataset and evaluation methodology) held in the context of ICDAR2015, presenting the results of the evaluation of eight methods-four submitted, two state-of-the-art systems (one commercial and one open-source) and their two immediately previous versions. Three scenarios are reported in this paper, one evaluating the ability of methods to accurately segment regions and two evaluating both segmenta-tion and region classification (one with emphasis on text and the other focusing only on text). The results indicate that an innovative approach has a clear advantage but there is still a considerable need to develop robust methods that deal with layout challenges, especially with the non-text content. †","author":[{"dropping-particle":"","family":"Antonacopoulos","given":"A","non-dropping-particle":"","parse-names":false,"suffix":""},{"dropping-particle":"","family":"Clausner","given":"C","non-dropping-particle":"","parse-names":false,"suffix":""},{"dropping-particle":"","family":"Papadopoulos","given":"C","non-dropping-particle":"","parse-names":false,"suffix":""},{"dropping-particle":"","family":"Pletschacher","given":"S","non-dropping-particle":"","parse-names":false,"suffix":""}],"id":"ITEM-1","issued":{"date-parts":[["0"]]},"title":"ICDAR2015 Competition on Recognition of Documents with Complex Layouts-RDCL2015 †","type":"book"},"uris":["http://www.mendeley.com/documents/?uuid=b81462fd-9c27-306c-bd61-cde8dea771d1","http://www.mendeley.com/documents/?uuid=5588696b-3c39-4d99-a996-8afe1ff89f54"]}],"mendeley":{"formattedCitation":"[36]","plainTextFormattedCitation":"[36]","previouslyFormattedCitation":"[36]"},"properties":{"noteIndex":0},"schema":"https://github.com/citation-style-language/schema/raw/master/csl-citation.json"}</w:instrText>
      </w:r>
      <w:r w:rsidR="003A0AAD">
        <w:rPr>
          <w:rStyle w:val="FootnoteReference"/>
          <w:rFonts w:ascii="Times New Roman" w:eastAsiaTheme="minorEastAsia" w:hAnsi="Times New Roman" w:cs="Times New Roman"/>
          <w:sz w:val="24"/>
          <w:szCs w:val="24"/>
        </w:rPr>
        <w:fldChar w:fldCharType="separate"/>
      </w:r>
      <w:r w:rsidR="00BB71FB" w:rsidRPr="00BB71FB">
        <w:rPr>
          <w:rFonts w:ascii="Times New Roman" w:eastAsiaTheme="minorEastAsia" w:hAnsi="Times New Roman" w:cs="Times New Roman"/>
          <w:bCs/>
          <w:noProof/>
          <w:sz w:val="24"/>
          <w:szCs w:val="24"/>
        </w:rPr>
        <w:t>[36]</w:t>
      </w:r>
      <w:r w:rsidR="003A0AAD">
        <w:rPr>
          <w:rStyle w:val="FootnoteReference"/>
          <w:rFonts w:ascii="Times New Roman" w:eastAsiaTheme="minorEastAsia" w:hAnsi="Times New Roman" w:cs="Times New Roman"/>
          <w:sz w:val="24"/>
          <w:szCs w:val="24"/>
        </w:rPr>
        <w:fldChar w:fldCharType="end"/>
      </w:r>
      <w:r w:rsidRPr="006D3A26">
        <w:rPr>
          <w:rFonts w:ascii="Times New Roman" w:eastAsiaTheme="minorEastAsia" w:hAnsi="Times New Roman" w:cs="Times New Roman"/>
          <w:sz w:val="24"/>
          <w:szCs w:val="24"/>
        </w:rPr>
        <w:t xml:space="preserve"> </w:t>
      </w:r>
      <w:r w:rsidR="00AC3D5A">
        <w:rPr>
          <w:rFonts w:ascii="Times New Roman" w:eastAsiaTheme="minorEastAsia" w:hAnsi="Times New Roman" w:cs="Times New Roman"/>
          <w:sz w:val="24"/>
          <w:szCs w:val="24"/>
        </w:rPr>
        <w:t xml:space="preserve">and 75 pages from RDCL 2017 </w:t>
      </w:r>
      <w:r w:rsidR="003A0AAD">
        <w:rPr>
          <w:rStyle w:val="FootnoteReference"/>
          <w:rFonts w:ascii="Times New Roman" w:eastAsiaTheme="minorEastAsia" w:hAnsi="Times New Roman" w:cs="Times New Roman"/>
          <w:sz w:val="24"/>
          <w:szCs w:val="24"/>
        </w:rPr>
        <w:fldChar w:fldCharType="begin" w:fldLock="1"/>
      </w:r>
      <w:r w:rsidR="00A655C7">
        <w:rPr>
          <w:rFonts w:ascii="Times New Roman" w:eastAsiaTheme="minorEastAsia" w:hAnsi="Times New Roman" w:cs="Times New Roman"/>
          <w:sz w:val="24"/>
          <w:szCs w:val="24"/>
        </w:rPr>
        <w:instrText>ADDIN CSL_CITATION {"citationItems":[{"id":"ITEM-1","itemData":{"DOI":"10.1109/ICDAR.2017.229","ISBN":"9781538635865","ISSN":"15205363","abstract":"This paper presents an objective comparative evaluation of page segmentation and region classification methods for documents with complex layouts. It describes the competition (modus operandi, dataset and evaluation methodology) held in the context of ICDAR2017, presenting the results of the evaluation of seven methods - five submitted, two state-of-The-art systems (commercial and open-source). Three scenarios are reported in this paper, one evaluating the ability of methods to accurately segment regions and two evaluating both segmentation and region classification (one focusing only on text regions). For the first time, nested region content (table cells, chart labels etc.) are evaluated in addition to the top-level page content. Text recognition was a bonus challenge and was not taken up by all participants. The results indicate that an innovative approach has a clear advantage but there is still a considerable need to develop robust methods that deal with layout challenges, especially with the non-Textual content.","author":[{"dropping-particle":"","family":"Clausner","given":"Christian","non-dropping-particle":"","parse-names":false,"suffix":""},{"dropping-particle":"","family":"Antonacopoulos","given":"Apostolos","non-dropping-particle":"","parse-names":false,"suffix":""},{"dropping-particle":"","family":"Pletschacher","given":"Stefan","non-dropping-particle":"","parse-names":false,"suffix":""}],"container-title":"Proceedings of the International Conference on Document Analysis and Recognition, ICDAR","id":"ITEM-1","issued":{"date-parts":[["2017"]]},"page":"1404-1410","title":"ICDAR2017 Competition on Recognition of Documents with Complex Layouts - RDCL2017","type":"paper-conference","volume":"1"},"uris":["http://www.mendeley.com/documents/?uuid=2d4c3fd3-5f0e-330b-8ceb-9df2f3073bd3","http://www.mendeley.com/documents/?uuid=cdbfc447-c5f7-47a0-b607-8245fafabbf4"]}],"mendeley":{"formattedCitation":"[37]","plainTextFormattedCitation":"[37]","previouslyFormattedCitation":"[37]"},"properties":{"noteIndex":0},"schema":"https://github.com/citation-style-language/schema/raw/master/csl-citation.json"}</w:instrText>
      </w:r>
      <w:r w:rsidR="003A0AAD">
        <w:rPr>
          <w:rStyle w:val="FootnoteReference"/>
          <w:rFonts w:ascii="Times New Roman" w:eastAsiaTheme="minorEastAsia" w:hAnsi="Times New Roman" w:cs="Times New Roman"/>
          <w:sz w:val="24"/>
          <w:szCs w:val="24"/>
        </w:rPr>
        <w:fldChar w:fldCharType="separate"/>
      </w:r>
      <w:r w:rsidR="00BB71FB" w:rsidRPr="00BB71FB">
        <w:rPr>
          <w:rFonts w:ascii="Times New Roman" w:eastAsiaTheme="minorEastAsia" w:hAnsi="Times New Roman" w:cs="Times New Roman"/>
          <w:bCs/>
          <w:noProof/>
          <w:sz w:val="24"/>
          <w:szCs w:val="24"/>
        </w:rPr>
        <w:t>[37]</w:t>
      </w:r>
      <w:r w:rsidR="003A0AAD">
        <w:rPr>
          <w:rStyle w:val="FootnoteReference"/>
          <w:rFonts w:ascii="Times New Roman" w:eastAsiaTheme="minorEastAsia" w:hAnsi="Times New Roman" w:cs="Times New Roman"/>
          <w:sz w:val="24"/>
          <w:szCs w:val="24"/>
        </w:rPr>
        <w:fldChar w:fldCharType="end"/>
      </w:r>
      <w:r w:rsidRPr="006D3A26">
        <w:rPr>
          <w:rFonts w:ascii="Times New Roman" w:eastAsiaTheme="minorEastAsia" w:hAnsi="Times New Roman" w:cs="Times New Roman"/>
          <w:sz w:val="24"/>
          <w:szCs w:val="24"/>
        </w:rPr>
        <w:t xml:space="preserve"> are taken into consideration. The</w:t>
      </w:r>
      <w:r w:rsidR="001C21B0">
        <w:rPr>
          <w:rFonts w:ascii="Times New Roman" w:eastAsiaTheme="minorEastAsia" w:hAnsi="Times New Roman" w:cs="Times New Roman"/>
          <w:sz w:val="24"/>
          <w:szCs w:val="24"/>
        </w:rPr>
        <w:t>se</w:t>
      </w:r>
      <w:r w:rsidRPr="006D3A26">
        <w:rPr>
          <w:rFonts w:ascii="Times New Roman" w:eastAsiaTheme="minorEastAsia" w:hAnsi="Times New Roman" w:cs="Times New Roman"/>
          <w:sz w:val="24"/>
          <w:szCs w:val="24"/>
        </w:rPr>
        <w:t xml:space="preserve"> datasets are generated in PRImA research lab, University of Salford, UK. One of the reasons for considering this dataset is that it contains diverse challenges and complexities in terms of non-texts like equations, tables, images, graphic separator etc. Text and non-text components are manually cropped from these pages to generate two sets – texts and non-te</w:t>
      </w:r>
      <w:r w:rsidR="00771D5B">
        <w:rPr>
          <w:rFonts w:ascii="Times New Roman" w:eastAsiaTheme="minorEastAsia" w:hAnsi="Times New Roman" w:cs="Times New Roman"/>
          <w:sz w:val="24"/>
          <w:szCs w:val="24"/>
        </w:rPr>
        <w:t>xts. We have considered total 69</w:t>
      </w:r>
      <w:r w:rsidRPr="006D3A26">
        <w:rPr>
          <w:rFonts w:ascii="Times New Roman" w:eastAsiaTheme="minorEastAsia" w:hAnsi="Times New Roman" w:cs="Times New Roman"/>
          <w:sz w:val="24"/>
          <w:szCs w:val="24"/>
        </w:rPr>
        <w:t xml:space="preserve">0 images, where 345 are texts and other 345 are non-texts. All the cropped text non-text images are converted into gray scale image from their RGB format for feature extraction. Some of the examples of text and non-text data are shown in </w:t>
      </w:r>
      <w:r w:rsidR="00262CF9">
        <w:rPr>
          <w:rFonts w:ascii="Times New Roman" w:eastAsiaTheme="minorEastAsia" w:hAnsi="Times New Roman" w:cs="Times New Roman"/>
          <w:sz w:val="24"/>
          <w:szCs w:val="24"/>
        </w:rPr>
        <w:t>F</w:t>
      </w:r>
      <w:r w:rsidR="001C21B0">
        <w:rPr>
          <w:rFonts w:ascii="Times New Roman" w:eastAsiaTheme="minorEastAsia" w:hAnsi="Times New Roman" w:cs="Times New Roman"/>
          <w:sz w:val="24"/>
          <w:szCs w:val="24"/>
        </w:rPr>
        <w:t>igure 3</w:t>
      </w:r>
      <w:r w:rsidRPr="006D3A26">
        <w:rPr>
          <w:rFonts w:ascii="Times New Roman" w:eastAsiaTheme="minorEastAsia"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3"/>
        <w:gridCol w:w="3519"/>
        <w:gridCol w:w="3208"/>
      </w:tblGrid>
      <w:tr w:rsidR="00C365D3" w:rsidRPr="00E67335" w14:paraId="03589150" w14:textId="77777777" w:rsidTr="006B188F">
        <w:trPr>
          <w:trHeight w:val="2825"/>
        </w:trPr>
        <w:tc>
          <w:tcPr>
            <w:tcW w:w="2630" w:type="dxa"/>
          </w:tcPr>
          <w:p w14:paraId="170F3923" w14:textId="77777777" w:rsidR="00C365D3" w:rsidRPr="00E67335" w:rsidRDefault="00C365D3" w:rsidP="00A5127F">
            <w:pPr>
              <w:spacing w:line="360" w:lineRule="auto"/>
              <w:jc w:val="center"/>
              <w:rPr>
                <w:rFonts w:ascii="Times New Roman" w:hAnsi="Times New Roman" w:cs="Times New Roman"/>
                <w:sz w:val="24"/>
                <w:szCs w:val="24"/>
              </w:rPr>
            </w:pPr>
            <w:r w:rsidRPr="00E67335">
              <w:rPr>
                <w:rFonts w:ascii="Times New Roman" w:hAnsi="Times New Roman" w:cs="Times New Roman"/>
                <w:noProof/>
                <w:sz w:val="24"/>
                <w:szCs w:val="24"/>
                <w:lang w:val="en-IN" w:eastAsia="en-IN" w:bidi="bn-IN"/>
              </w:rPr>
              <w:drawing>
                <wp:inline distT="0" distB="0" distL="0" distR="0" wp14:anchorId="78BB8D81" wp14:editId="4E30805A">
                  <wp:extent cx="1516380" cy="1746452"/>
                  <wp:effectExtent l="0" t="0" r="762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xt002.b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26496" cy="1758102"/>
                          </a:xfrm>
                          <a:prstGeom prst="rect">
                            <a:avLst/>
                          </a:prstGeom>
                        </pic:spPr>
                      </pic:pic>
                    </a:graphicData>
                  </a:graphic>
                </wp:inline>
              </w:drawing>
            </w:r>
          </w:p>
        </w:tc>
        <w:tc>
          <w:tcPr>
            <w:tcW w:w="3515" w:type="dxa"/>
          </w:tcPr>
          <w:p w14:paraId="3E0FB0B5" w14:textId="77777777" w:rsidR="00C365D3" w:rsidRPr="00E67335" w:rsidRDefault="00C365D3" w:rsidP="00A5127F">
            <w:pPr>
              <w:spacing w:line="360" w:lineRule="auto"/>
              <w:jc w:val="center"/>
              <w:rPr>
                <w:rFonts w:ascii="Times New Roman" w:hAnsi="Times New Roman" w:cs="Times New Roman"/>
                <w:sz w:val="24"/>
                <w:szCs w:val="24"/>
              </w:rPr>
            </w:pPr>
          </w:p>
          <w:p w14:paraId="7AFAE40C" w14:textId="77777777" w:rsidR="00C365D3" w:rsidRPr="00E67335" w:rsidRDefault="00C365D3" w:rsidP="00A5127F">
            <w:pPr>
              <w:spacing w:line="360" w:lineRule="auto"/>
              <w:jc w:val="center"/>
              <w:rPr>
                <w:rFonts w:ascii="Times New Roman" w:hAnsi="Times New Roman" w:cs="Times New Roman"/>
                <w:sz w:val="24"/>
                <w:szCs w:val="24"/>
              </w:rPr>
            </w:pPr>
            <w:r w:rsidRPr="00E67335">
              <w:rPr>
                <w:rFonts w:ascii="Times New Roman" w:hAnsi="Times New Roman" w:cs="Times New Roman"/>
                <w:noProof/>
                <w:sz w:val="24"/>
                <w:szCs w:val="24"/>
                <w:lang w:val="en-IN" w:eastAsia="en-IN" w:bidi="bn-IN"/>
              </w:rPr>
              <w:drawing>
                <wp:inline distT="0" distB="0" distL="0" distR="0" wp14:anchorId="35B8EB84" wp14:editId="122FF33C">
                  <wp:extent cx="1631693" cy="1181100"/>
                  <wp:effectExtent l="0" t="0" r="698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xt018.b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35838" cy="1184100"/>
                          </a:xfrm>
                          <a:prstGeom prst="rect">
                            <a:avLst/>
                          </a:prstGeom>
                        </pic:spPr>
                      </pic:pic>
                    </a:graphicData>
                  </a:graphic>
                </wp:inline>
              </w:drawing>
            </w:r>
          </w:p>
        </w:tc>
        <w:tc>
          <w:tcPr>
            <w:tcW w:w="3205" w:type="dxa"/>
          </w:tcPr>
          <w:p w14:paraId="060B8777" w14:textId="77777777" w:rsidR="00C365D3" w:rsidRPr="00E67335" w:rsidRDefault="00C365D3" w:rsidP="00A5127F">
            <w:pPr>
              <w:spacing w:line="360" w:lineRule="auto"/>
              <w:jc w:val="center"/>
              <w:rPr>
                <w:rFonts w:ascii="Times New Roman" w:hAnsi="Times New Roman" w:cs="Times New Roman"/>
                <w:sz w:val="24"/>
                <w:szCs w:val="24"/>
              </w:rPr>
            </w:pPr>
            <w:r w:rsidRPr="00E67335">
              <w:rPr>
                <w:rFonts w:ascii="Times New Roman" w:hAnsi="Times New Roman" w:cs="Times New Roman"/>
                <w:noProof/>
                <w:sz w:val="24"/>
                <w:szCs w:val="24"/>
                <w:lang w:val="en-IN" w:eastAsia="en-IN" w:bidi="bn-IN"/>
              </w:rPr>
              <w:drawing>
                <wp:inline distT="0" distB="0" distL="0" distR="0" wp14:anchorId="5492F4D3" wp14:editId="24C72D0D">
                  <wp:extent cx="1933575" cy="15828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xt055.b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44016" cy="1591402"/>
                          </a:xfrm>
                          <a:prstGeom prst="rect">
                            <a:avLst/>
                          </a:prstGeom>
                        </pic:spPr>
                      </pic:pic>
                    </a:graphicData>
                  </a:graphic>
                </wp:inline>
              </w:drawing>
            </w:r>
          </w:p>
        </w:tc>
      </w:tr>
      <w:tr w:rsidR="00C365D3" w:rsidRPr="00E67335" w14:paraId="741AAC87" w14:textId="77777777" w:rsidTr="006B188F">
        <w:tc>
          <w:tcPr>
            <w:tcW w:w="2630" w:type="dxa"/>
          </w:tcPr>
          <w:p w14:paraId="77CB5C90" w14:textId="77777777" w:rsidR="00C365D3" w:rsidRPr="00E67335" w:rsidRDefault="00C365D3" w:rsidP="00A5127F">
            <w:pPr>
              <w:spacing w:line="360" w:lineRule="auto"/>
              <w:jc w:val="center"/>
              <w:rPr>
                <w:rFonts w:ascii="Times New Roman" w:hAnsi="Times New Roman" w:cs="Times New Roman"/>
                <w:sz w:val="24"/>
                <w:szCs w:val="24"/>
              </w:rPr>
            </w:pPr>
            <w:r w:rsidRPr="00E67335">
              <w:rPr>
                <w:rFonts w:ascii="Times New Roman" w:hAnsi="Times New Roman" w:cs="Times New Roman"/>
                <w:sz w:val="24"/>
                <w:szCs w:val="24"/>
              </w:rPr>
              <w:t>(a)</w:t>
            </w:r>
          </w:p>
        </w:tc>
        <w:tc>
          <w:tcPr>
            <w:tcW w:w="3515" w:type="dxa"/>
          </w:tcPr>
          <w:p w14:paraId="4FAAEA7C" w14:textId="77777777" w:rsidR="00C365D3" w:rsidRPr="00E67335" w:rsidRDefault="00C365D3" w:rsidP="00A5127F">
            <w:pPr>
              <w:spacing w:line="360" w:lineRule="auto"/>
              <w:jc w:val="center"/>
              <w:rPr>
                <w:rFonts w:ascii="Times New Roman" w:hAnsi="Times New Roman" w:cs="Times New Roman"/>
                <w:sz w:val="24"/>
                <w:szCs w:val="24"/>
              </w:rPr>
            </w:pPr>
            <w:r w:rsidRPr="00E67335">
              <w:rPr>
                <w:rFonts w:ascii="Times New Roman" w:hAnsi="Times New Roman" w:cs="Times New Roman"/>
                <w:sz w:val="24"/>
                <w:szCs w:val="24"/>
              </w:rPr>
              <w:t>(b)</w:t>
            </w:r>
          </w:p>
        </w:tc>
        <w:tc>
          <w:tcPr>
            <w:tcW w:w="3205" w:type="dxa"/>
          </w:tcPr>
          <w:p w14:paraId="6AF27FB8" w14:textId="77777777" w:rsidR="00C365D3" w:rsidRPr="00E67335" w:rsidRDefault="00C365D3" w:rsidP="00A5127F">
            <w:pPr>
              <w:spacing w:line="360" w:lineRule="auto"/>
              <w:jc w:val="center"/>
              <w:rPr>
                <w:rFonts w:ascii="Times New Roman" w:hAnsi="Times New Roman" w:cs="Times New Roman"/>
                <w:sz w:val="24"/>
                <w:szCs w:val="24"/>
              </w:rPr>
            </w:pPr>
            <w:r w:rsidRPr="00E67335">
              <w:rPr>
                <w:rFonts w:ascii="Times New Roman" w:hAnsi="Times New Roman" w:cs="Times New Roman"/>
                <w:sz w:val="24"/>
                <w:szCs w:val="24"/>
              </w:rPr>
              <w:t>(c)</w:t>
            </w:r>
          </w:p>
        </w:tc>
      </w:tr>
      <w:tr w:rsidR="00C365D3" w:rsidRPr="00E67335" w14:paraId="355D5486" w14:textId="77777777" w:rsidTr="006B188F">
        <w:tc>
          <w:tcPr>
            <w:tcW w:w="2630" w:type="dxa"/>
          </w:tcPr>
          <w:p w14:paraId="3E59AC75" w14:textId="77777777" w:rsidR="00C365D3" w:rsidRPr="00E67335" w:rsidRDefault="00C365D3" w:rsidP="00A5127F">
            <w:pPr>
              <w:spacing w:line="360" w:lineRule="auto"/>
              <w:jc w:val="center"/>
              <w:rPr>
                <w:rFonts w:ascii="Times New Roman" w:hAnsi="Times New Roman" w:cs="Times New Roman"/>
                <w:sz w:val="24"/>
                <w:szCs w:val="24"/>
              </w:rPr>
            </w:pPr>
            <w:r w:rsidRPr="00E67335">
              <w:rPr>
                <w:rFonts w:ascii="Times New Roman" w:hAnsi="Times New Roman" w:cs="Times New Roman"/>
                <w:noProof/>
                <w:sz w:val="24"/>
                <w:szCs w:val="24"/>
                <w:lang w:val="en-IN" w:eastAsia="en-IN" w:bidi="bn-IN"/>
              </w:rPr>
              <w:drawing>
                <wp:inline distT="0" distB="0" distL="0" distR="0" wp14:anchorId="081822DE" wp14:editId="20FE5BA4">
                  <wp:extent cx="1559657" cy="1706880"/>
                  <wp:effectExtent l="0" t="0" r="254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h0057.b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69648" cy="1717814"/>
                          </a:xfrm>
                          <a:prstGeom prst="rect">
                            <a:avLst/>
                          </a:prstGeom>
                        </pic:spPr>
                      </pic:pic>
                    </a:graphicData>
                  </a:graphic>
                </wp:inline>
              </w:drawing>
            </w:r>
          </w:p>
        </w:tc>
        <w:tc>
          <w:tcPr>
            <w:tcW w:w="3515" w:type="dxa"/>
          </w:tcPr>
          <w:p w14:paraId="1139D042" w14:textId="77777777" w:rsidR="00C365D3" w:rsidRPr="00E67335" w:rsidRDefault="00C365D3" w:rsidP="00A5127F">
            <w:pPr>
              <w:spacing w:line="360" w:lineRule="auto"/>
              <w:jc w:val="center"/>
              <w:rPr>
                <w:rFonts w:ascii="Times New Roman" w:hAnsi="Times New Roman" w:cs="Times New Roman"/>
                <w:sz w:val="24"/>
                <w:szCs w:val="24"/>
              </w:rPr>
            </w:pPr>
            <w:r w:rsidRPr="00E67335">
              <w:rPr>
                <w:rFonts w:ascii="Times New Roman" w:hAnsi="Times New Roman" w:cs="Times New Roman"/>
                <w:noProof/>
                <w:sz w:val="24"/>
                <w:szCs w:val="24"/>
                <w:lang w:val="en-IN" w:eastAsia="en-IN" w:bidi="bn-IN"/>
              </w:rPr>
              <w:drawing>
                <wp:inline distT="0" distB="0" distL="0" distR="0" wp14:anchorId="590E76DF" wp14:editId="1AF3301E">
                  <wp:extent cx="2134290" cy="13868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h0090.b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44263" cy="1393321"/>
                          </a:xfrm>
                          <a:prstGeom prst="rect">
                            <a:avLst/>
                          </a:prstGeom>
                        </pic:spPr>
                      </pic:pic>
                    </a:graphicData>
                  </a:graphic>
                </wp:inline>
              </w:drawing>
            </w:r>
          </w:p>
        </w:tc>
        <w:tc>
          <w:tcPr>
            <w:tcW w:w="3205" w:type="dxa"/>
          </w:tcPr>
          <w:p w14:paraId="71F73FF3" w14:textId="77777777" w:rsidR="00C365D3" w:rsidRPr="00E67335" w:rsidRDefault="00C365D3" w:rsidP="00A5127F">
            <w:pPr>
              <w:spacing w:line="360" w:lineRule="auto"/>
              <w:jc w:val="center"/>
              <w:rPr>
                <w:rFonts w:ascii="Times New Roman" w:hAnsi="Times New Roman" w:cs="Times New Roman"/>
                <w:sz w:val="24"/>
                <w:szCs w:val="24"/>
              </w:rPr>
            </w:pPr>
            <w:r w:rsidRPr="00E67335">
              <w:rPr>
                <w:rFonts w:ascii="Times New Roman" w:hAnsi="Times New Roman" w:cs="Times New Roman"/>
                <w:noProof/>
                <w:sz w:val="24"/>
                <w:szCs w:val="24"/>
                <w:lang w:val="en-IN" w:eastAsia="en-IN" w:bidi="bn-IN"/>
              </w:rPr>
              <w:drawing>
                <wp:inline distT="0" distB="0" distL="0" distR="0" wp14:anchorId="7E899FF9" wp14:editId="00CB12B1">
                  <wp:extent cx="1818999" cy="14325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0071.b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27337" cy="1439126"/>
                          </a:xfrm>
                          <a:prstGeom prst="rect">
                            <a:avLst/>
                          </a:prstGeom>
                        </pic:spPr>
                      </pic:pic>
                    </a:graphicData>
                  </a:graphic>
                </wp:inline>
              </w:drawing>
            </w:r>
          </w:p>
        </w:tc>
      </w:tr>
      <w:tr w:rsidR="00C365D3" w:rsidRPr="00E67335" w14:paraId="22E87202" w14:textId="77777777" w:rsidTr="006B188F">
        <w:tc>
          <w:tcPr>
            <w:tcW w:w="2630" w:type="dxa"/>
          </w:tcPr>
          <w:p w14:paraId="58806D46" w14:textId="77777777" w:rsidR="00C365D3" w:rsidRPr="00E67335" w:rsidRDefault="00C365D3" w:rsidP="00A5127F">
            <w:pPr>
              <w:spacing w:line="360" w:lineRule="auto"/>
              <w:jc w:val="center"/>
              <w:rPr>
                <w:rFonts w:ascii="Times New Roman" w:hAnsi="Times New Roman" w:cs="Times New Roman"/>
                <w:sz w:val="24"/>
                <w:szCs w:val="24"/>
              </w:rPr>
            </w:pPr>
            <w:r w:rsidRPr="00E67335">
              <w:rPr>
                <w:rFonts w:ascii="Times New Roman" w:hAnsi="Times New Roman" w:cs="Times New Roman"/>
                <w:sz w:val="24"/>
                <w:szCs w:val="24"/>
              </w:rPr>
              <w:lastRenderedPageBreak/>
              <w:t>(d)</w:t>
            </w:r>
          </w:p>
        </w:tc>
        <w:tc>
          <w:tcPr>
            <w:tcW w:w="3515" w:type="dxa"/>
          </w:tcPr>
          <w:p w14:paraId="51ECF30A" w14:textId="77777777" w:rsidR="00C365D3" w:rsidRPr="00E67335" w:rsidRDefault="00C365D3" w:rsidP="00A5127F">
            <w:pPr>
              <w:spacing w:line="360" w:lineRule="auto"/>
              <w:jc w:val="center"/>
              <w:rPr>
                <w:rFonts w:ascii="Times New Roman" w:hAnsi="Times New Roman" w:cs="Times New Roman"/>
                <w:sz w:val="24"/>
                <w:szCs w:val="24"/>
              </w:rPr>
            </w:pPr>
            <w:r w:rsidRPr="00E67335">
              <w:rPr>
                <w:rFonts w:ascii="Times New Roman" w:hAnsi="Times New Roman" w:cs="Times New Roman"/>
                <w:sz w:val="24"/>
                <w:szCs w:val="24"/>
              </w:rPr>
              <w:t>(e)</w:t>
            </w:r>
          </w:p>
        </w:tc>
        <w:tc>
          <w:tcPr>
            <w:tcW w:w="3205" w:type="dxa"/>
          </w:tcPr>
          <w:p w14:paraId="0A34B3F5" w14:textId="77777777" w:rsidR="00C365D3" w:rsidRPr="00E67335" w:rsidRDefault="00C365D3" w:rsidP="00A5127F">
            <w:pPr>
              <w:keepNext/>
              <w:spacing w:line="360" w:lineRule="auto"/>
              <w:jc w:val="center"/>
              <w:rPr>
                <w:rFonts w:ascii="Times New Roman" w:hAnsi="Times New Roman" w:cs="Times New Roman"/>
                <w:sz w:val="24"/>
                <w:szCs w:val="24"/>
              </w:rPr>
            </w:pPr>
            <w:r w:rsidRPr="00E67335">
              <w:rPr>
                <w:rFonts w:ascii="Times New Roman" w:hAnsi="Times New Roman" w:cs="Times New Roman"/>
                <w:sz w:val="24"/>
                <w:szCs w:val="24"/>
              </w:rPr>
              <w:t>(f)</w:t>
            </w:r>
          </w:p>
        </w:tc>
      </w:tr>
    </w:tbl>
    <w:p w14:paraId="4A6A6C73" w14:textId="77777777" w:rsidR="00C365D3" w:rsidRDefault="00C365D3" w:rsidP="006D3A26">
      <w:pPr>
        <w:spacing w:line="360" w:lineRule="auto"/>
        <w:jc w:val="both"/>
        <w:rPr>
          <w:rFonts w:ascii="Times New Roman" w:hAnsi="Times New Roman" w:cs="Times New Roman"/>
          <w:sz w:val="24"/>
          <w:szCs w:val="24"/>
        </w:rPr>
      </w:pPr>
    </w:p>
    <w:p w14:paraId="6FCF5AAE" w14:textId="77777777" w:rsidR="00AE55EC" w:rsidRDefault="001C21B0" w:rsidP="006D3A26">
      <w:pPr>
        <w:spacing w:line="360" w:lineRule="auto"/>
        <w:jc w:val="both"/>
        <w:rPr>
          <w:rFonts w:ascii="Times New Roman" w:hAnsi="Times New Roman" w:cs="Times New Roman"/>
          <w:sz w:val="24"/>
          <w:szCs w:val="24"/>
        </w:rPr>
      </w:pPr>
      <w:r>
        <w:rPr>
          <w:rFonts w:ascii="Times New Roman" w:hAnsi="Times New Roman" w:cs="Times New Roman"/>
          <w:sz w:val="24"/>
          <w:szCs w:val="24"/>
        </w:rPr>
        <w:t>Figure 3</w:t>
      </w:r>
      <w:r w:rsidR="00C365D3" w:rsidRPr="00C365D3">
        <w:rPr>
          <w:rFonts w:ascii="Times New Roman" w:hAnsi="Times New Roman" w:cs="Times New Roman"/>
          <w:sz w:val="24"/>
          <w:szCs w:val="24"/>
        </w:rPr>
        <w:t xml:space="preserve">: </w:t>
      </w:r>
      <w:r w:rsidRPr="00C365D3">
        <w:rPr>
          <w:rFonts w:ascii="Times New Roman" w:hAnsi="Times New Roman" w:cs="Times New Roman"/>
          <w:sz w:val="24"/>
          <w:szCs w:val="24"/>
        </w:rPr>
        <w:t xml:space="preserve">sample images from text non-text </w:t>
      </w:r>
      <w:r>
        <w:rPr>
          <w:rFonts w:ascii="Times New Roman" w:hAnsi="Times New Roman" w:cs="Times New Roman"/>
          <w:sz w:val="24"/>
          <w:szCs w:val="24"/>
        </w:rPr>
        <w:t>RDCL</w:t>
      </w:r>
      <w:r w:rsidRPr="00C365D3">
        <w:rPr>
          <w:rFonts w:ascii="Times New Roman" w:hAnsi="Times New Roman" w:cs="Times New Roman"/>
          <w:sz w:val="24"/>
          <w:szCs w:val="24"/>
        </w:rPr>
        <w:t xml:space="preserve"> database used in the present work. (a) – (c) represent text data, whereas, (d) – (f) represent non-text data.</w:t>
      </w:r>
      <w:r w:rsidR="00C365D3" w:rsidRPr="00C365D3">
        <w:rPr>
          <w:rFonts w:ascii="Times New Roman" w:hAnsi="Times New Roman" w:cs="Times New Roman"/>
          <w:sz w:val="24"/>
          <w:szCs w:val="24"/>
        </w:rPr>
        <w:t>.</w:t>
      </w:r>
    </w:p>
    <w:p w14:paraId="00D6BC6D" w14:textId="77777777" w:rsidR="00AC3D5A" w:rsidRPr="00065358" w:rsidRDefault="00065358" w:rsidP="00065358">
      <w:pPr>
        <w:pStyle w:val="ListParagraph"/>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C3D5A" w:rsidRPr="00065358">
        <w:rPr>
          <w:rFonts w:ascii="Times New Roman" w:hAnsi="Times New Roman" w:cs="Times New Roman"/>
          <w:sz w:val="24"/>
          <w:szCs w:val="24"/>
        </w:rPr>
        <w:t>Classifier Selection:</w:t>
      </w:r>
    </w:p>
    <w:p w14:paraId="490754C6" w14:textId="02B9B04E" w:rsidR="00AC3D5A" w:rsidRDefault="00AC3D5A" w:rsidP="006D3A26">
      <w:pPr>
        <w:spacing w:line="360" w:lineRule="auto"/>
        <w:jc w:val="both"/>
        <w:rPr>
          <w:rFonts w:ascii="Times New Roman" w:hAnsi="Times New Roman" w:cs="Times New Roman"/>
          <w:sz w:val="24"/>
          <w:szCs w:val="24"/>
        </w:rPr>
      </w:pPr>
      <w:r w:rsidRPr="00AC3D5A">
        <w:rPr>
          <w:rFonts w:ascii="Times New Roman" w:hAnsi="Times New Roman" w:cs="Times New Roman"/>
          <w:sz w:val="24"/>
          <w:szCs w:val="24"/>
        </w:rPr>
        <w:t xml:space="preserve">We have used random forest (RF) for the classification purpose. RF follows a bootstrapping algorithm </w:t>
      </w:r>
      <w:r w:rsidR="000521D1">
        <w:rPr>
          <w:rFonts w:ascii="Times New Roman" w:hAnsi="Times New Roman" w:cs="Times New Roman"/>
          <w:sz w:val="24"/>
          <w:szCs w:val="24"/>
        </w:rPr>
        <w:fldChar w:fldCharType="begin" w:fldLock="1"/>
      </w:r>
      <w:r w:rsidR="00A655C7">
        <w:rPr>
          <w:rFonts w:ascii="Times New Roman" w:hAnsi="Times New Roman" w:cs="Times New Roman"/>
          <w:sz w:val="24"/>
          <w:szCs w:val="24"/>
        </w:rPr>
        <w:instrText>ADDIN CSL_CITATION {"citationItems":[{"id":"ITEM-1","itemData":{"DOI":"10.1007/s11517-020-02194-w","ISSN":"17410444","abstract":"Protein secondary structure (PSS) describes the local folded structures which get formed inside a polypeptide due to interactions among atoms of the backbone. Generally, globular proteins are divided into four classes, namely all-α, all-β, α + β, and α/β. As nearly 90% of proteins fall into the said four classes, these are mostly considered for the purpose of computational classification of proteins. Classification of PSS is important for different biological functions that include protein fold recognition, tertiary structure prediction, prediction of DNA-binding sites, and reduction of the conformation search space among others. In this paper, we have proposed a machine learning–based model for secondary structure classification of proteins into four classes: all-α, all-β, α + β, and α/β. In doing so, we have considered both sequence-based and structure-based features. At first, mutual information (MI), a filter-based feature selection method, is used to remove the redundant features, and then these selected features are used to train three different classifiers—random forest, K-nearest neighbor (KNN), and multi-layer perceptron (MLP). After that, some standard classifier combination approaches are applied to integrate the decision made by the said classifiers and it has been found that weighted product rule performs the best among all. The overall accuracies obtained using the proposed model on the four standard datasets, namely 640, 1189, 25pdb, and fc699 are 86.89%, 92.93%, 91.38%, and 94.87% respectively. The proposed model outperforms some state-of-the-art methods considered here for comparison. Significantly high classification accuracy produced by our proposed model on four datasets is attributed to the development of a comprehensive feature set (by eliminating redundant features through feature selection technique) which is then passed through an ensemble consists of three different classifiers. Assigning different weights to the outcome of different classifiers thus proved to be useful in designing the model for predicting the secondary structure of proteins based on its sequence-based and structure-based features. [Figure not available: see fulltext.]","author":[{"dropping-particle":"","family":"Ghosh","given":"Kushal Kanti","non-dropping-particle":"","parse-names":false,"suffix":""},{"dropping-particle":"","family":"Ghosh","given":"Soulib","non-dropping-particle":"","parse-names":false,"suffix":""},{"dropping-particle":"","family":"Sen","given":"Sagnik","non-dropping-particle":"","parse-names":false,"suffix":""},{"dropping-particle":"","family":"Sarkar","given":"Ram","non-dropping-particle":"","parse-names":false,"suffix":""},{"dropping-particle":"","family":"Maulik","given":"Ujjwal","non-dropping-particle":"","parse-names":false,"suffix":""}],"container-title":"Medical and Biological Engineering and Computing","id":"ITEM-1","issue":"8","issued":{"date-parts":[["2020","8","1"]]},"page":"1723-1737","publisher":"Springer","title":"A two-stage approach towards protein secondary structure classification","type":"article-journal","volume":"58"},"uris":["http://www.mendeley.com/documents/?uuid=baecc665-dcc3-3a4e-91f3-2f094891c275"]}],"mendeley":{"formattedCitation":"[38]","plainTextFormattedCitation":"[38]","previouslyFormattedCitation":"[38]"},"properties":{"noteIndex":0},"schema":"https://github.com/citation-style-language/schema/raw/master/csl-citation.json"}</w:instrText>
      </w:r>
      <w:r w:rsidR="000521D1">
        <w:rPr>
          <w:rFonts w:ascii="Times New Roman" w:hAnsi="Times New Roman" w:cs="Times New Roman"/>
          <w:sz w:val="24"/>
          <w:szCs w:val="24"/>
        </w:rPr>
        <w:fldChar w:fldCharType="separate"/>
      </w:r>
      <w:r w:rsidR="00BB71FB" w:rsidRPr="00BB71FB">
        <w:rPr>
          <w:rFonts w:ascii="Times New Roman" w:hAnsi="Times New Roman" w:cs="Times New Roman"/>
          <w:noProof/>
          <w:sz w:val="24"/>
          <w:szCs w:val="24"/>
        </w:rPr>
        <w:t>[38]</w:t>
      </w:r>
      <w:r w:rsidR="000521D1">
        <w:rPr>
          <w:rFonts w:ascii="Times New Roman" w:hAnsi="Times New Roman" w:cs="Times New Roman"/>
          <w:sz w:val="24"/>
          <w:szCs w:val="24"/>
        </w:rPr>
        <w:fldChar w:fldCharType="end"/>
      </w:r>
      <w:r w:rsidR="000521D1">
        <w:rPr>
          <w:rFonts w:ascii="Times New Roman" w:hAnsi="Times New Roman" w:cs="Times New Roman"/>
          <w:sz w:val="24"/>
          <w:szCs w:val="24"/>
        </w:rPr>
        <w:t xml:space="preserve"> </w:t>
      </w:r>
      <w:r w:rsidRPr="00AC3D5A">
        <w:rPr>
          <w:rFonts w:ascii="Times New Roman" w:hAnsi="Times New Roman" w:cs="Times New Roman"/>
          <w:sz w:val="24"/>
          <w:szCs w:val="24"/>
        </w:rPr>
        <w:t xml:space="preserve">depending on a decision tree model which is very helpful in solving the over fitting problem. The less number of hyper parameters and a good prediction result also make it simple and useful. RF deals with the outliers by essentially binning them and also impartial towards non-linear features. RF also breakdown the entire process into several threads which make it computationally more efficient.  </w:t>
      </w:r>
      <w:r w:rsidRPr="00026FDA">
        <w:rPr>
          <w:rFonts w:ascii="Times New Roman" w:hAnsi="Times New Roman" w:cs="Times New Roman"/>
          <w:sz w:val="24"/>
          <w:szCs w:val="24"/>
          <w:highlight w:val="yellow"/>
        </w:rPr>
        <w:t xml:space="preserve">Due to the above mentioned facts, RF is selected as the classifier. We have availed the facility of WEKA </w:t>
      </w:r>
      <w:r w:rsidR="003A0AAD" w:rsidRPr="00026FDA">
        <w:rPr>
          <w:rStyle w:val="FootnoteReference"/>
          <w:rFonts w:ascii="Times New Roman" w:hAnsi="Times New Roman" w:cs="Times New Roman"/>
          <w:sz w:val="24"/>
          <w:szCs w:val="24"/>
          <w:highlight w:val="yellow"/>
        </w:rPr>
        <w:fldChar w:fldCharType="begin" w:fldLock="1"/>
      </w:r>
      <w:r w:rsidR="00A655C7">
        <w:rPr>
          <w:rFonts w:ascii="Times New Roman" w:hAnsi="Times New Roman" w:cs="Times New Roman"/>
          <w:sz w:val="24"/>
          <w:szCs w:val="24"/>
          <w:highlight w:val="yellow"/>
        </w:rPr>
        <w:instrText>ADDIN CSL_CITATION {"citationItems":[{"id":"ITEM-1","itemData":{"abstract":"More than twelve years have elapsed since the first public release of WEKA. In that time, the software has been rewritten entirely from scratch, evolved substantially and now accompanies a text on data mining [35]. These days, WEKA enjoys widespread acceptance in both academia and business , has an active community, and has been downloaded more than 1.4 million times since being placed on Source-Forge in April 2000. This paper provides an introduction to the WEKA workbench, reviews the history of the project, and, in light of the recent 3.6 stable release, briefly discusses what has been added since the last stable version (Weka 3.4) released in 2003.","author":[{"dropping-particle":"","family":"Hall","given":"Mark","non-dropping-particle":"","parse-names":false,"suffix":""},{"dropping-particle":"","family":"Holmes","given":"Geoffrey","non-dropping-particle":"","parse-names":false,"suffix":""},{"dropping-particle":"","family":"Pfahringer","given":"Bernhard","non-dropping-particle":"","parse-names":false,"suffix":""},{"dropping-particle":"","family":"Reutemann","given":"Peter","non-dropping-particle":"","parse-names":false,"suffix":""},{"dropping-particle":"","family":"Frank","given":"Eibe","non-dropping-particle":"","parse-names":false,"suffix":""},{"dropping-particle":"","family":"Witten","given":"Ian H","non-dropping-particle":"","parse-names":false,"suffix":""}],"id":"ITEM-1","issued":{"date-parts":[["2014"]]},"title":"The WEKA data mining software: An update EThOS for EAP View project Commercial data mining projects using the ADAMS platform View project The WEKA Data Mining Software: An Update","type":"report"},"uris":["http://www.mendeley.com/documents/?uuid=bef24398-69b5-3579-9054-2db91a6682e8","http://www.mendeley.com/documents/?uuid=eeb9efb2-cc98-48ff-a903-8c20be4db38b"]}],"mendeley":{"formattedCitation":"[39]","plainTextFormattedCitation":"[39]","previouslyFormattedCitation":"[39]"},"properties":{"noteIndex":0},"schema":"https://github.com/citation-style-language/schema/raw/master/csl-citation.json"}</w:instrText>
      </w:r>
      <w:r w:rsidR="003A0AAD" w:rsidRPr="00026FDA">
        <w:rPr>
          <w:rStyle w:val="FootnoteReference"/>
          <w:rFonts w:ascii="Times New Roman" w:hAnsi="Times New Roman" w:cs="Times New Roman"/>
          <w:sz w:val="24"/>
          <w:szCs w:val="24"/>
          <w:highlight w:val="yellow"/>
        </w:rPr>
        <w:fldChar w:fldCharType="separate"/>
      </w:r>
      <w:r w:rsidR="00BB71FB" w:rsidRPr="00BB71FB">
        <w:rPr>
          <w:rFonts w:ascii="Times New Roman" w:hAnsi="Times New Roman" w:cs="Times New Roman"/>
          <w:noProof/>
          <w:sz w:val="24"/>
          <w:szCs w:val="24"/>
          <w:highlight w:val="yellow"/>
        </w:rPr>
        <w:t>[39]</w:t>
      </w:r>
      <w:r w:rsidR="003A0AAD" w:rsidRPr="00026FDA">
        <w:rPr>
          <w:rStyle w:val="FootnoteReference"/>
          <w:rFonts w:ascii="Times New Roman" w:hAnsi="Times New Roman" w:cs="Times New Roman"/>
          <w:sz w:val="24"/>
          <w:szCs w:val="24"/>
          <w:highlight w:val="yellow"/>
        </w:rPr>
        <w:fldChar w:fldCharType="end"/>
      </w:r>
      <w:r w:rsidRPr="00026FDA">
        <w:rPr>
          <w:rFonts w:ascii="Times New Roman" w:hAnsi="Times New Roman" w:cs="Times New Roman"/>
          <w:sz w:val="24"/>
          <w:szCs w:val="24"/>
          <w:highlight w:val="yellow"/>
        </w:rPr>
        <w:t>, which is a common machine learning tool for the classification task.</w:t>
      </w:r>
      <w:r w:rsidR="00F50243" w:rsidRPr="00026FDA">
        <w:rPr>
          <w:rFonts w:ascii="Times New Roman" w:hAnsi="Times New Roman" w:cs="Times New Roman"/>
          <w:sz w:val="24"/>
          <w:szCs w:val="24"/>
          <w:highlight w:val="yellow"/>
        </w:rPr>
        <w:t xml:space="preserve"> </w:t>
      </w:r>
      <w:r w:rsidR="009F057B" w:rsidRPr="00026FDA">
        <w:rPr>
          <w:rFonts w:ascii="Times New Roman" w:hAnsi="Times New Roman" w:cs="Times New Roman"/>
          <w:sz w:val="24"/>
          <w:szCs w:val="24"/>
          <w:highlight w:val="yellow"/>
        </w:rPr>
        <w:t xml:space="preserve">Initially, </w:t>
      </w:r>
      <w:commentRangeStart w:id="76"/>
      <w:r w:rsidR="009F057B" w:rsidRPr="00026FDA">
        <w:rPr>
          <w:rFonts w:ascii="Times New Roman" w:hAnsi="Times New Roman" w:cs="Times New Roman"/>
          <w:sz w:val="24"/>
          <w:szCs w:val="24"/>
          <w:highlight w:val="yellow"/>
        </w:rPr>
        <w:t>the input of the classifier is the features extracted from the training samples</w:t>
      </w:r>
      <w:commentRangeEnd w:id="76"/>
      <w:r w:rsidR="006B188F">
        <w:rPr>
          <w:rStyle w:val="CommentReference"/>
        </w:rPr>
        <w:commentReference w:id="76"/>
      </w:r>
      <w:r w:rsidR="009F057B" w:rsidRPr="00026FDA">
        <w:rPr>
          <w:rFonts w:ascii="Times New Roman" w:hAnsi="Times New Roman" w:cs="Times New Roman"/>
          <w:sz w:val="24"/>
          <w:szCs w:val="24"/>
          <w:highlight w:val="yellow"/>
        </w:rPr>
        <w:t xml:space="preserve">. The classifier provides a trained model obtained from these training features. The </w:t>
      </w:r>
      <w:r w:rsidR="00026FDA" w:rsidRPr="00026FDA">
        <w:rPr>
          <w:rFonts w:ascii="Times New Roman" w:hAnsi="Times New Roman" w:cs="Times New Roman"/>
          <w:sz w:val="24"/>
          <w:szCs w:val="24"/>
          <w:highlight w:val="yellow"/>
        </w:rPr>
        <w:t>trained</w:t>
      </w:r>
      <w:r w:rsidR="009F057B" w:rsidRPr="00026FDA">
        <w:rPr>
          <w:rFonts w:ascii="Times New Roman" w:hAnsi="Times New Roman" w:cs="Times New Roman"/>
          <w:sz w:val="24"/>
          <w:szCs w:val="24"/>
          <w:highlight w:val="yellow"/>
        </w:rPr>
        <w:t xml:space="preserve"> model is used to determine the labeled class </w:t>
      </w:r>
      <w:r w:rsidR="00026FDA" w:rsidRPr="00026FDA">
        <w:rPr>
          <w:rFonts w:ascii="Times New Roman" w:hAnsi="Times New Roman" w:cs="Times New Roman"/>
          <w:sz w:val="24"/>
          <w:szCs w:val="24"/>
          <w:highlight w:val="yellow"/>
        </w:rPr>
        <w:t xml:space="preserve">(text or non-text) </w:t>
      </w:r>
      <w:r w:rsidR="009F057B" w:rsidRPr="00026FDA">
        <w:rPr>
          <w:rFonts w:ascii="Times New Roman" w:hAnsi="Times New Roman" w:cs="Times New Roman"/>
          <w:sz w:val="24"/>
          <w:szCs w:val="24"/>
          <w:highlight w:val="yellow"/>
        </w:rPr>
        <w:t xml:space="preserve">of the test samples and the test accuracy is obtained. </w:t>
      </w:r>
      <w:r w:rsidR="00026FDA" w:rsidRPr="00026FDA">
        <w:rPr>
          <w:rFonts w:ascii="Times New Roman" w:hAnsi="Times New Roman" w:cs="Times New Roman"/>
          <w:sz w:val="24"/>
          <w:szCs w:val="24"/>
          <w:highlight w:val="yellow"/>
        </w:rPr>
        <w:t>This test accuracy is reported as final accuracy of the proposed model.</w:t>
      </w:r>
      <w:r w:rsidR="00026FDA">
        <w:rPr>
          <w:rFonts w:ascii="Times New Roman" w:hAnsi="Times New Roman" w:cs="Times New Roman"/>
          <w:sz w:val="24"/>
          <w:szCs w:val="24"/>
        </w:rPr>
        <w:t xml:space="preserve"> </w:t>
      </w:r>
      <w:r w:rsidR="00BB71FB">
        <w:rPr>
          <w:rFonts w:ascii="Times New Roman" w:hAnsi="Times New Roman" w:cs="Times New Roman"/>
          <w:sz w:val="24"/>
          <w:szCs w:val="24"/>
        </w:rPr>
        <w:t xml:space="preserve"> </w:t>
      </w:r>
    </w:p>
    <w:p w14:paraId="394C0C18" w14:textId="77777777" w:rsidR="00AC3D5A" w:rsidRPr="00065358" w:rsidRDefault="00065358" w:rsidP="00065358">
      <w:pPr>
        <w:pStyle w:val="ListParagraph"/>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4424" w:rsidRPr="00065358">
        <w:rPr>
          <w:rFonts w:ascii="Times New Roman" w:hAnsi="Times New Roman" w:cs="Times New Roman"/>
          <w:sz w:val="24"/>
          <w:szCs w:val="24"/>
        </w:rPr>
        <w:t>Results obtained on the proposed method:</w:t>
      </w:r>
    </w:p>
    <w:p w14:paraId="3578C3B2" w14:textId="67F049F4" w:rsidR="00AF1B6E" w:rsidRDefault="00D82DDD" w:rsidP="00722D8F">
      <w:pPr>
        <w:spacing w:line="360" w:lineRule="auto"/>
        <w:jc w:val="both"/>
        <w:rPr>
          <w:rFonts w:ascii="Times New Roman" w:hAnsi="Times New Roman" w:cs="Times New Roman"/>
          <w:sz w:val="24"/>
          <w:szCs w:val="24"/>
        </w:rPr>
      </w:pPr>
      <w:r w:rsidRPr="00D82DDD">
        <w:rPr>
          <w:rFonts w:ascii="Times New Roman" w:hAnsi="Times New Roman" w:cs="Times New Roman"/>
          <w:sz w:val="24"/>
          <w:szCs w:val="24"/>
        </w:rPr>
        <w:t xml:space="preserve">In the dataset, </w:t>
      </w:r>
      <w:r w:rsidR="00AF1B6E" w:rsidRPr="00D82DDD">
        <w:rPr>
          <w:rFonts w:ascii="Times New Roman" w:hAnsi="Times New Roman" w:cs="Times New Roman"/>
          <w:sz w:val="24"/>
          <w:szCs w:val="24"/>
        </w:rPr>
        <w:t>there are total 690 images comprising of 345 text and 345 non-text. The entire dataset is divided into train and test set of ration 75:25. As a result, total 516 images are used as training and the rest is used for testing.</w:t>
      </w:r>
      <w:r w:rsidR="00AF1B6E">
        <w:rPr>
          <w:rFonts w:ascii="Times New Roman" w:hAnsi="Times New Roman" w:cs="Times New Roman"/>
          <w:sz w:val="24"/>
          <w:szCs w:val="24"/>
        </w:rPr>
        <w:t xml:space="preserve"> The classification accuracy obtained using the proposed RILTP is 97.09%. Table </w:t>
      </w:r>
      <w:ins w:id="77" w:author="User" w:date="2020-07-29T20:36:00Z">
        <w:r w:rsidR="00FA0C6C">
          <w:rPr>
            <w:rFonts w:ascii="Times New Roman" w:hAnsi="Times New Roman" w:cs="Times New Roman"/>
            <w:sz w:val="24"/>
            <w:szCs w:val="24"/>
          </w:rPr>
          <w:t>3</w:t>
        </w:r>
      </w:ins>
      <w:del w:id="78" w:author="User" w:date="2020-07-29T20:36:00Z">
        <w:r w:rsidR="00AF1B6E" w:rsidDel="00FA0C6C">
          <w:rPr>
            <w:rFonts w:ascii="Times New Roman" w:hAnsi="Times New Roman" w:cs="Times New Roman"/>
            <w:sz w:val="24"/>
            <w:szCs w:val="24"/>
          </w:rPr>
          <w:delText>2</w:delText>
        </w:r>
      </w:del>
      <w:r w:rsidR="00AF1B6E">
        <w:rPr>
          <w:rFonts w:ascii="Times New Roman" w:hAnsi="Times New Roman" w:cs="Times New Roman"/>
          <w:sz w:val="24"/>
          <w:szCs w:val="24"/>
        </w:rPr>
        <w:t xml:space="preserve"> contains train test ratio versus the accuracy values. As we can see, even in a very low train set the method yields good accuracies. Table </w:t>
      </w:r>
      <w:ins w:id="79" w:author="User" w:date="2020-07-29T20:36:00Z">
        <w:r w:rsidR="00FA0C6C">
          <w:rPr>
            <w:rFonts w:ascii="Times New Roman" w:hAnsi="Times New Roman" w:cs="Times New Roman"/>
            <w:sz w:val="24"/>
            <w:szCs w:val="24"/>
          </w:rPr>
          <w:t>3</w:t>
        </w:r>
      </w:ins>
      <w:del w:id="80" w:author="User" w:date="2020-07-29T20:36:00Z">
        <w:r w:rsidR="00AF1B6E" w:rsidDel="00FA0C6C">
          <w:rPr>
            <w:rFonts w:ascii="Times New Roman" w:hAnsi="Times New Roman" w:cs="Times New Roman"/>
            <w:sz w:val="24"/>
            <w:szCs w:val="24"/>
          </w:rPr>
          <w:delText>2</w:delText>
        </w:r>
      </w:del>
      <w:r w:rsidR="00AF1B6E">
        <w:rPr>
          <w:rFonts w:ascii="Times New Roman" w:hAnsi="Times New Roman" w:cs="Times New Roman"/>
          <w:sz w:val="24"/>
          <w:szCs w:val="24"/>
        </w:rPr>
        <w:t xml:space="preserve"> confirms the strength of the proposed method empirically. </w:t>
      </w:r>
    </w:p>
    <w:p w14:paraId="74F8485F" w14:textId="4AB94BFB" w:rsidR="00AF1B6E" w:rsidRDefault="00AF1B6E" w:rsidP="00AF1B6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ins w:id="81" w:author="User" w:date="2020-07-29T20:36:00Z">
        <w:r w:rsidR="00FA0C6C">
          <w:rPr>
            <w:rFonts w:ascii="Times New Roman" w:hAnsi="Times New Roman" w:cs="Times New Roman"/>
            <w:sz w:val="24"/>
            <w:szCs w:val="24"/>
          </w:rPr>
          <w:t>3</w:t>
        </w:r>
      </w:ins>
      <w:del w:id="82" w:author="User" w:date="2020-07-29T20:36:00Z">
        <w:r w:rsidDel="00FA0C6C">
          <w:rPr>
            <w:rFonts w:ascii="Times New Roman" w:hAnsi="Times New Roman" w:cs="Times New Roman"/>
            <w:sz w:val="24"/>
            <w:szCs w:val="24"/>
          </w:rPr>
          <w:delText>2</w:delText>
        </w:r>
      </w:del>
      <w:r>
        <w:rPr>
          <w:rFonts w:ascii="Times New Roman" w:hAnsi="Times New Roman" w:cs="Times New Roman"/>
          <w:sz w:val="24"/>
          <w:szCs w:val="24"/>
        </w:rPr>
        <w:t>: Train test ratio versus the accuracy values obtained using RILTP</w:t>
      </w:r>
    </w:p>
    <w:tbl>
      <w:tblPr>
        <w:tblStyle w:val="TableGrid"/>
        <w:tblW w:w="0" w:type="auto"/>
        <w:tblLook w:val="04A0" w:firstRow="1" w:lastRow="0" w:firstColumn="1" w:lastColumn="0" w:noHBand="0" w:noVBand="1"/>
      </w:tblPr>
      <w:tblGrid>
        <w:gridCol w:w="4675"/>
        <w:gridCol w:w="4675"/>
      </w:tblGrid>
      <w:tr w:rsidR="00187F23" w14:paraId="23567E04" w14:textId="77777777" w:rsidTr="00187F23">
        <w:tc>
          <w:tcPr>
            <w:tcW w:w="4675" w:type="dxa"/>
          </w:tcPr>
          <w:p w14:paraId="73FD5401" w14:textId="77777777" w:rsidR="00187F23" w:rsidRDefault="00187F23" w:rsidP="00187F23">
            <w:pPr>
              <w:spacing w:line="360" w:lineRule="auto"/>
              <w:jc w:val="center"/>
              <w:rPr>
                <w:rFonts w:ascii="Times New Roman" w:hAnsi="Times New Roman" w:cs="Times New Roman"/>
                <w:sz w:val="24"/>
                <w:szCs w:val="24"/>
              </w:rPr>
            </w:pPr>
            <w:r>
              <w:rPr>
                <w:rFonts w:ascii="Times New Roman" w:hAnsi="Times New Roman" w:cs="Times New Roman"/>
                <w:sz w:val="24"/>
                <w:szCs w:val="24"/>
              </w:rPr>
              <w:t>Train test ratio</w:t>
            </w:r>
          </w:p>
        </w:tc>
        <w:tc>
          <w:tcPr>
            <w:tcW w:w="4675" w:type="dxa"/>
          </w:tcPr>
          <w:p w14:paraId="588C8EFE" w14:textId="77777777" w:rsidR="00187F23" w:rsidRDefault="00187F23" w:rsidP="00187F23">
            <w:pPr>
              <w:spacing w:line="360" w:lineRule="auto"/>
              <w:jc w:val="center"/>
              <w:rPr>
                <w:rFonts w:ascii="Times New Roman" w:hAnsi="Times New Roman" w:cs="Times New Roman"/>
                <w:sz w:val="24"/>
                <w:szCs w:val="24"/>
              </w:rPr>
            </w:pPr>
            <w:r>
              <w:rPr>
                <w:rFonts w:ascii="Times New Roman" w:hAnsi="Times New Roman" w:cs="Times New Roman"/>
                <w:sz w:val="24"/>
                <w:szCs w:val="24"/>
              </w:rPr>
              <w:t>Accuracy (in %)</w:t>
            </w:r>
          </w:p>
        </w:tc>
      </w:tr>
      <w:tr w:rsidR="00187F23" w14:paraId="32829E7D" w14:textId="77777777" w:rsidTr="00187F23">
        <w:tc>
          <w:tcPr>
            <w:tcW w:w="4675" w:type="dxa"/>
          </w:tcPr>
          <w:p w14:paraId="482D2DD4" w14:textId="77777777" w:rsidR="00187F23" w:rsidRDefault="00187F23" w:rsidP="00187F23">
            <w:pPr>
              <w:spacing w:line="360" w:lineRule="auto"/>
              <w:jc w:val="center"/>
              <w:rPr>
                <w:rFonts w:ascii="Times New Roman" w:hAnsi="Times New Roman" w:cs="Times New Roman"/>
                <w:sz w:val="24"/>
                <w:szCs w:val="24"/>
              </w:rPr>
            </w:pPr>
            <w:r>
              <w:rPr>
                <w:rFonts w:ascii="Times New Roman" w:hAnsi="Times New Roman" w:cs="Times New Roman"/>
                <w:sz w:val="24"/>
                <w:szCs w:val="24"/>
              </w:rPr>
              <w:t>10-90</w:t>
            </w:r>
          </w:p>
        </w:tc>
        <w:tc>
          <w:tcPr>
            <w:tcW w:w="4675" w:type="dxa"/>
          </w:tcPr>
          <w:p w14:paraId="0843F7B5" w14:textId="77777777" w:rsidR="00187F23" w:rsidRDefault="00187F23" w:rsidP="00187F23">
            <w:pPr>
              <w:spacing w:line="360" w:lineRule="auto"/>
              <w:jc w:val="center"/>
              <w:rPr>
                <w:rFonts w:ascii="Times New Roman" w:hAnsi="Times New Roman" w:cs="Times New Roman"/>
                <w:sz w:val="24"/>
                <w:szCs w:val="24"/>
              </w:rPr>
            </w:pPr>
            <w:r>
              <w:rPr>
                <w:rFonts w:ascii="Times New Roman" w:hAnsi="Times New Roman" w:cs="Times New Roman"/>
                <w:sz w:val="24"/>
                <w:szCs w:val="24"/>
              </w:rPr>
              <w:t>81.96</w:t>
            </w:r>
          </w:p>
        </w:tc>
      </w:tr>
      <w:tr w:rsidR="00187F23" w14:paraId="1C2916C1" w14:textId="77777777" w:rsidTr="00187F23">
        <w:tc>
          <w:tcPr>
            <w:tcW w:w="4675" w:type="dxa"/>
          </w:tcPr>
          <w:p w14:paraId="5807030A" w14:textId="77777777" w:rsidR="00187F23" w:rsidRDefault="00187F23" w:rsidP="00187F23">
            <w:pPr>
              <w:spacing w:line="360" w:lineRule="auto"/>
              <w:jc w:val="center"/>
              <w:rPr>
                <w:rFonts w:ascii="Times New Roman" w:hAnsi="Times New Roman" w:cs="Times New Roman"/>
                <w:sz w:val="24"/>
                <w:szCs w:val="24"/>
              </w:rPr>
            </w:pPr>
            <w:r>
              <w:rPr>
                <w:rFonts w:ascii="Times New Roman" w:hAnsi="Times New Roman" w:cs="Times New Roman"/>
                <w:sz w:val="24"/>
                <w:szCs w:val="24"/>
              </w:rPr>
              <w:t>20-80</w:t>
            </w:r>
          </w:p>
        </w:tc>
        <w:tc>
          <w:tcPr>
            <w:tcW w:w="4675" w:type="dxa"/>
          </w:tcPr>
          <w:p w14:paraId="200C8A79" w14:textId="77777777" w:rsidR="00187F23" w:rsidRDefault="00187F23" w:rsidP="00187F23">
            <w:pPr>
              <w:spacing w:line="360" w:lineRule="auto"/>
              <w:jc w:val="center"/>
              <w:rPr>
                <w:rFonts w:ascii="Times New Roman" w:hAnsi="Times New Roman" w:cs="Times New Roman"/>
                <w:sz w:val="24"/>
                <w:szCs w:val="24"/>
              </w:rPr>
            </w:pPr>
            <w:r>
              <w:rPr>
                <w:rFonts w:ascii="Times New Roman" w:hAnsi="Times New Roman" w:cs="Times New Roman"/>
                <w:sz w:val="24"/>
                <w:szCs w:val="24"/>
              </w:rPr>
              <w:t>89.67</w:t>
            </w:r>
          </w:p>
        </w:tc>
      </w:tr>
      <w:tr w:rsidR="00187F23" w14:paraId="6B60BD99" w14:textId="77777777" w:rsidTr="00187F23">
        <w:tc>
          <w:tcPr>
            <w:tcW w:w="4675" w:type="dxa"/>
          </w:tcPr>
          <w:p w14:paraId="6F5AB8EF" w14:textId="77777777" w:rsidR="00187F23" w:rsidRDefault="00187F23" w:rsidP="00187F23">
            <w:pPr>
              <w:spacing w:line="360" w:lineRule="auto"/>
              <w:jc w:val="center"/>
              <w:rPr>
                <w:rFonts w:ascii="Times New Roman" w:hAnsi="Times New Roman" w:cs="Times New Roman"/>
                <w:sz w:val="24"/>
                <w:szCs w:val="24"/>
              </w:rPr>
            </w:pPr>
            <w:r>
              <w:rPr>
                <w:rFonts w:ascii="Times New Roman" w:hAnsi="Times New Roman" w:cs="Times New Roman"/>
                <w:sz w:val="24"/>
                <w:szCs w:val="24"/>
              </w:rPr>
              <w:t>25-75</w:t>
            </w:r>
          </w:p>
        </w:tc>
        <w:tc>
          <w:tcPr>
            <w:tcW w:w="4675" w:type="dxa"/>
          </w:tcPr>
          <w:p w14:paraId="0675AC54" w14:textId="77777777" w:rsidR="00187F23" w:rsidRDefault="00187F23" w:rsidP="00187F23">
            <w:pPr>
              <w:spacing w:line="360" w:lineRule="auto"/>
              <w:jc w:val="center"/>
              <w:rPr>
                <w:rFonts w:ascii="Times New Roman" w:hAnsi="Times New Roman" w:cs="Times New Roman"/>
                <w:sz w:val="24"/>
                <w:szCs w:val="24"/>
              </w:rPr>
            </w:pPr>
            <w:r>
              <w:rPr>
                <w:rFonts w:ascii="Times New Roman" w:hAnsi="Times New Roman" w:cs="Times New Roman"/>
                <w:sz w:val="24"/>
                <w:szCs w:val="24"/>
              </w:rPr>
              <w:t>91.49</w:t>
            </w:r>
          </w:p>
        </w:tc>
      </w:tr>
      <w:tr w:rsidR="00187F23" w14:paraId="30BC32AB" w14:textId="77777777" w:rsidTr="00187F23">
        <w:tc>
          <w:tcPr>
            <w:tcW w:w="4675" w:type="dxa"/>
          </w:tcPr>
          <w:p w14:paraId="7956816D" w14:textId="77777777" w:rsidR="00187F23" w:rsidRDefault="00187F23" w:rsidP="00187F23">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50-50</w:t>
            </w:r>
          </w:p>
        </w:tc>
        <w:tc>
          <w:tcPr>
            <w:tcW w:w="4675" w:type="dxa"/>
          </w:tcPr>
          <w:p w14:paraId="06B033B4" w14:textId="77777777" w:rsidR="00187F23" w:rsidRDefault="00187F23" w:rsidP="00187F23">
            <w:pPr>
              <w:spacing w:line="360" w:lineRule="auto"/>
              <w:jc w:val="center"/>
              <w:rPr>
                <w:rFonts w:ascii="Times New Roman" w:hAnsi="Times New Roman" w:cs="Times New Roman"/>
                <w:sz w:val="24"/>
                <w:szCs w:val="24"/>
              </w:rPr>
            </w:pPr>
            <w:r>
              <w:rPr>
                <w:rFonts w:ascii="Times New Roman" w:hAnsi="Times New Roman" w:cs="Times New Roman"/>
                <w:sz w:val="24"/>
                <w:szCs w:val="24"/>
              </w:rPr>
              <w:t>93.62</w:t>
            </w:r>
          </w:p>
        </w:tc>
      </w:tr>
      <w:tr w:rsidR="00187F23" w14:paraId="4594ABB1" w14:textId="77777777" w:rsidTr="00187F23">
        <w:tc>
          <w:tcPr>
            <w:tcW w:w="4675" w:type="dxa"/>
          </w:tcPr>
          <w:p w14:paraId="3EF09F64" w14:textId="77777777" w:rsidR="00187F23" w:rsidRDefault="00187F23" w:rsidP="00187F23">
            <w:pPr>
              <w:spacing w:line="360" w:lineRule="auto"/>
              <w:jc w:val="center"/>
              <w:rPr>
                <w:rFonts w:ascii="Times New Roman" w:hAnsi="Times New Roman" w:cs="Times New Roman"/>
                <w:sz w:val="24"/>
                <w:szCs w:val="24"/>
              </w:rPr>
            </w:pPr>
            <w:r>
              <w:rPr>
                <w:rFonts w:ascii="Times New Roman" w:hAnsi="Times New Roman" w:cs="Times New Roman"/>
                <w:sz w:val="24"/>
                <w:szCs w:val="24"/>
              </w:rPr>
              <w:t>66-34</w:t>
            </w:r>
          </w:p>
        </w:tc>
        <w:tc>
          <w:tcPr>
            <w:tcW w:w="4675" w:type="dxa"/>
          </w:tcPr>
          <w:p w14:paraId="301F8DEE" w14:textId="77777777" w:rsidR="00187F23" w:rsidRDefault="00187F23" w:rsidP="00187F23">
            <w:pPr>
              <w:spacing w:line="360" w:lineRule="auto"/>
              <w:jc w:val="center"/>
              <w:rPr>
                <w:rFonts w:ascii="Times New Roman" w:hAnsi="Times New Roman" w:cs="Times New Roman"/>
                <w:sz w:val="24"/>
                <w:szCs w:val="24"/>
              </w:rPr>
            </w:pPr>
            <w:r>
              <w:rPr>
                <w:rFonts w:ascii="Times New Roman" w:hAnsi="Times New Roman" w:cs="Times New Roman"/>
                <w:sz w:val="24"/>
                <w:szCs w:val="24"/>
              </w:rPr>
              <w:t>94.47</w:t>
            </w:r>
          </w:p>
        </w:tc>
      </w:tr>
      <w:tr w:rsidR="00187F23" w14:paraId="0162769C" w14:textId="77777777" w:rsidTr="00187F23">
        <w:tc>
          <w:tcPr>
            <w:tcW w:w="4675" w:type="dxa"/>
          </w:tcPr>
          <w:p w14:paraId="738B8309" w14:textId="77777777" w:rsidR="00187F23" w:rsidRPr="00187F23" w:rsidRDefault="00187F23" w:rsidP="00187F23">
            <w:pPr>
              <w:spacing w:line="360" w:lineRule="auto"/>
              <w:jc w:val="center"/>
              <w:rPr>
                <w:rFonts w:ascii="Times New Roman" w:hAnsi="Times New Roman" w:cs="Times New Roman"/>
                <w:b/>
                <w:sz w:val="24"/>
                <w:szCs w:val="24"/>
              </w:rPr>
            </w:pPr>
            <w:r w:rsidRPr="00187F23">
              <w:rPr>
                <w:rFonts w:ascii="Times New Roman" w:hAnsi="Times New Roman" w:cs="Times New Roman"/>
                <w:b/>
                <w:sz w:val="24"/>
                <w:szCs w:val="24"/>
              </w:rPr>
              <w:t>75-25</w:t>
            </w:r>
          </w:p>
        </w:tc>
        <w:tc>
          <w:tcPr>
            <w:tcW w:w="4675" w:type="dxa"/>
          </w:tcPr>
          <w:p w14:paraId="4A2ED306" w14:textId="77777777" w:rsidR="00187F23" w:rsidRPr="00187F23" w:rsidRDefault="00187F23" w:rsidP="00187F23">
            <w:pPr>
              <w:spacing w:line="360" w:lineRule="auto"/>
              <w:jc w:val="center"/>
              <w:rPr>
                <w:rFonts w:ascii="Times New Roman" w:hAnsi="Times New Roman" w:cs="Times New Roman"/>
                <w:b/>
                <w:sz w:val="24"/>
                <w:szCs w:val="24"/>
              </w:rPr>
            </w:pPr>
            <w:r w:rsidRPr="00187F23">
              <w:rPr>
                <w:rFonts w:ascii="Times New Roman" w:hAnsi="Times New Roman" w:cs="Times New Roman"/>
                <w:b/>
                <w:sz w:val="24"/>
                <w:szCs w:val="24"/>
              </w:rPr>
              <w:t>97.09</w:t>
            </w:r>
          </w:p>
        </w:tc>
      </w:tr>
      <w:tr w:rsidR="00187F23" w14:paraId="10B55C57" w14:textId="77777777" w:rsidTr="00187F23">
        <w:tc>
          <w:tcPr>
            <w:tcW w:w="4675" w:type="dxa"/>
          </w:tcPr>
          <w:p w14:paraId="396CE197" w14:textId="77777777" w:rsidR="00187F23" w:rsidRDefault="00187F23" w:rsidP="00187F23">
            <w:pPr>
              <w:spacing w:line="360" w:lineRule="auto"/>
              <w:jc w:val="center"/>
              <w:rPr>
                <w:rFonts w:ascii="Times New Roman" w:hAnsi="Times New Roman" w:cs="Times New Roman"/>
                <w:sz w:val="24"/>
                <w:szCs w:val="24"/>
              </w:rPr>
            </w:pPr>
            <w:r>
              <w:rPr>
                <w:rFonts w:ascii="Times New Roman" w:hAnsi="Times New Roman" w:cs="Times New Roman"/>
                <w:sz w:val="24"/>
                <w:szCs w:val="24"/>
              </w:rPr>
              <w:t>80-20</w:t>
            </w:r>
          </w:p>
        </w:tc>
        <w:tc>
          <w:tcPr>
            <w:tcW w:w="4675" w:type="dxa"/>
          </w:tcPr>
          <w:p w14:paraId="21172A10" w14:textId="77777777" w:rsidR="00187F23" w:rsidRDefault="00187F23" w:rsidP="00187F23">
            <w:pPr>
              <w:spacing w:line="360" w:lineRule="auto"/>
              <w:jc w:val="center"/>
              <w:rPr>
                <w:rFonts w:ascii="Times New Roman" w:hAnsi="Times New Roman" w:cs="Times New Roman"/>
                <w:sz w:val="24"/>
                <w:szCs w:val="24"/>
              </w:rPr>
            </w:pPr>
            <w:r>
              <w:rPr>
                <w:rFonts w:ascii="Times New Roman" w:hAnsi="Times New Roman" w:cs="Times New Roman"/>
                <w:sz w:val="24"/>
                <w:szCs w:val="24"/>
              </w:rPr>
              <w:t>96.38</w:t>
            </w:r>
          </w:p>
        </w:tc>
      </w:tr>
    </w:tbl>
    <w:p w14:paraId="18A435BF" w14:textId="035A090B" w:rsidR="00187F23" w:rsidRDefault="00187F23" w:rsidP="006D3A26">
      <w:pPr>
        <w:spacing w:line="360" w:lineRule="auto"/>
        <w:jc w:val="both"/>
        <w:rPr>
          <w:ins w:id="83" w:author="User" w:date="2020-07-29T20:29:00Z"/>
          <w:rFonts w:ascii="Times New Roman" w:hAnsi="Times New Roman" w:cs="Times New Roman"/>
          <w:sz w:val="24"/>
          <w:szCs w:val="24"/>
        </w:rPr>
      </w:pPr>
    </w:p>
    <w:p w14:paraId="3019AE0F" w14:textId="7886F131" w:rsidR="00FB035F" w:rsidRPr="00FB035F" w:rsidRDefault="00FB035F" w:rsidP="00FB035F">
      <w:pPr>
        <w:pStyle w:val="ListParagraph"/>
        <w:numPr>
          <w:ilvl w:val="1"/>
          <w:numId w:val="1"/>
        </w:numPr>
        <w:spacing w:line="360" w:lineRule="auto"/>
        <w:jc w:val="both"/>
        <w:rPr>
          <w:rFonts w:ascii="Times New Roman" w:hAnsi="Times New Roman" w:cs="Times New Roman"/>
          <w:sz w:val="24"/>
          <w:szCs w:val="24"/>
          <w:rPrChange w:id="84" w:author="User" w:date="2020-07-29T20:30:00Z">
            <w:rPr/>
          </w:rPrChange>
        </w:rPr>
        <w:pPrChange w:id="85" w:author="User" w:date="2020-07-29T20:30:00Z">
          <w:pPr>
            <w:spacing w:line="360" w:lineRule="auto"/>
            <w:jc w:val="both"/>
          </w:pPr>
        </w:pPrChange>
      </w:pPr>
      <w:ins w:id="86" w:author="User" w:date="2020-07-29T20:30:00Z">
        <w:r>
          <w:rPr>
            <w:rFonts w:ascii="Times New Roman" w:hAnsi="Times New Roman" w:cs="Times New Roman"/>
            <w:sz w:val="24"/>
            <w:szCs w:val="24"/>
          </w:rPr>
          <w:t>Testing to check classifier overfitting</w:t>
        </w:r>
      </w:ins>
    </w:p>
    <w:p w14:paraId="6021B534" w14:textId="77777777" w:rsidR="00057B8A" w:rsidRDefault="004F2F93" w:rsidP="006D3A26">
      <w:pPr>
        <w:spacing w:line="360" w:lineRule="auto"/>
        <w:jc w:val="both"/>
        <w:rPr>
          <w:ins w:id="87" w:author="User" w:date="2020-07-29T19:55:00Z"/>
          <w:rFonts w:ascii="Times New Roman" w:hAnsi="Times New Roman" w:cs="Times New Roman"/>
          <w:sz w:val="24"/>
          <w:szCs w:val="24"/>
          <w:highlight w:val="yellow"/>
        </w:rPr>
      </w:pPr>
      <w:r w:rsidRPr="00E65189">
        <w:rPr>
          <w:rFonts w:ascii="Times New Roman" w:hAnsi="Times New Roman" w:cs="Times New Roman"/>
          <w:sz w:val="24"/>
          <w:szCs w:val="24"/>
          <w:highlight w:val="yellow"/>
        </w:rPr>
        <w:t xml:space="preserve">In any machine learning algorithm, over fitting is a major </w:t>
      </w:r>
      <w:del w:id="88" w:author="User" w:date="2020-07-29T19:36:00Z">
        <w:r w:rsidRPr="00E65189" w:rsidDel="005F072F">
          <w:rPr>
            <w:rFonts w:ascii="Times New Roman" w:hAnsi="Times New Roman" w:cs="Times New Roman"/>
            <w:sz w:val="24"/>
            <w:szCs w:val="24"/>
            <w:highlight w:val="yellow"/>
          </w:rPr>
          <w:delText>drawback</w:delText>
        </w:r>
      </w:del>
      <w:ins w:id="89" w:author="User" w:date="2020-07-29T19:36:00Z">
        <w:r w:rsidR="005F072F">
          <w:rPr>
            <w:rFonts w:ascii="Times New Roman" w:hAnsi="Times New Roman" w:cs="Times New Roman"/>
            <w:sz w:val="24"/>
            <w:szCs w:val="24"/>
            <w:highlight w:val="yellow"/>
          </w:rPr>
          <w:t>issue</w:t>
        </w:r>
      </w:ins>
      <w:r w:rsidRPr="00E65189">
        <w:rPr>
          <w:rFonts w:ascii="Times New Roman" w:hAnsi="Times New Roman" w:cs="Times New Roman"/>
          <w:sz w:val="24"/>
          <w:szCs w:val="24"/>
          <w:highlight w:val="yellow"/>
        </w:rPr>
        <w:t xml:space="preserve">. Over fitting happens when a model adapts the detail and noise in the training data to the extent that it negatively impacts the performance of the model on new data. This means that the noise or random fluctuations in the training data is picked up and learned as concepts by the model. The problem is that these concepts do not apply to new data and negatively impact the models ability to generalize. To establish a generalized feature descriptor, it is always necessary to avoid these issues. </w:t>
      </w:r>
      <w:del w:id="90" w:author="User" w:date="2020-07-29T19:38:00Z">
        <w:r w:rsidRPr="00E65189" w:rsidDel="005F072F">
          <w:rPr>
            <w:rFonts w:ascii="Times New Roman" w:hAnsi="Times New Roman" w:cs="Times New Roman"/>
            <w:sz w:val="24"/>
            <w:szCs w:val="24"/>
            <w:highlight w:val="yellow"/>
          </w:rPr>
          <w:delText>For that purpose</w:delText>
        </w:r>
      </w:del>
      <w:ins w:id="91" w:author="User" w:date="2020-07-29T19:38:00Z">
        <w:r w:rsidR="005F072F">
          <w:rPr>
            <w:rFonts w:ascii="Times New Roman" w:hAnsi="Times New Roman" w:cs="Times New Roman"/>
            <w:sz w:val="24"/>
            <w:szCs w:val="24"/>
            <w:highlight w:val="yellow"/>
          </w:rPr>
          <w:t xml:space="preserve">To show that the result obtained by our method </w:t>
        </w:r>
      </w:ins>
      <w:ins w:id="92" w:author="User" w:date="2020-07-29T19:45:00Z">
        <w:r w:rsidR="005F072F">
          <w:rPr>
            <w:rFonts w:ascii="Times New Roman" w:hAnsi="Times New Roman" w:cs="Times New Roman"/>
            <w:sz w:val="24"/>
            <w:szCs w:val="24"/>
            <w:highlight w:val="yellow"/>
          </w:rPr>
          <w:t xml:space="preserve">is </w:t>
        </w:r>
      </w:ins>
      <w:ins w:id="93" w:author="User" w:date="2020-07-29T19:38:00Z">
        <w:r w:rsidR="005F072F">
          <w:rPr>
            <w:rFonts w:ascii="Times New Roman" w:hAnsi="Times New Roman" w:cs="Times New Roman"/>
            <w:sz w:val="24"/>
            <w:szCs w:val="24"/>
            <w:highlight w:val="yellow"/>
          </w:rPr>
          <w:t xml:space="preserve">not due to classifier </w:t>
        </w:r>
      </w:ins>
      <w:ins w:id="94" w:author="User" w:date="2020-07-29T19:39:00Z">
        <w:r w:rsidR="005F072F">
          <w:rPr>
            <w:rFonts w:ascii="Times New Roman" w:hAnsi="Times New Roman" w:cs="Times New Roman"/>
            <w:sz w:val="24"/>
            <w:szCs w:val="24"/>
            <w:highlight w:val="yellow"/>
          </w:rPr>
          <w:t>overfitting</w:t>
        </w:r>
      </w:ins>
      <w:r w:rsidRPr="00E65189">
        <w:rPr>
          <w:rFonts w:ascii="Times New Roman" w:hAnsi="Times New Roman" w:cs="Times New Roman"/>
          <w:sz w:val="24"/>
          <w:szCs w:val="24"/>
          <w:highlight w:val="yellow"/>
        </w:rPr>
        <w:t xml:space="preserve">, we </w:t>
      </w:r>
      <w:del w:id="95" w:author="User" w:date="2020-07-29T19:38:00Z">
        <w:r w:rsidRPr="00E65189" w:rsidDel="005F072F">
          <w:rPr>
            <w:rFonts w:ascii="Times New Roman" w:hAnsi="Times New Roman" w:cs="Times New Roman"/>
            <w:sz w:val="24"/>
            <w:szCs w:val="24"/>
            <w:highlight w:val="yellow"/>
          </w:rPr>
          <w:delText>have introduced a new dataset</w:delText>
        </w:r>
      </w:del>
      <w:ins w:id="96" w:author="User" w:date="2020-07-29T19:38:00Z">
        <w:r w:rsidR="005F072F">
          <w:rPr>
            <w:rFonts w:ascii="Times New Roman" w:hAnsi="Times New Roman" w:cs="Times New Roman"/>
            <w:sz w:val="24"/>
            <w:szCs w:val="24"/>
            <w:highlight w:val="yellow"/>
          </w:rPr>
          <w:t>have prepared a completely separate dat</w:t>
        </w:r>
      </w:ins>
      <w:ins w:id="97" w:author="User" w:date="2020-07-29T19:39:00Z">
        <w:r w:rsidR="005F072F">
          <w:rPr>
            <w:rFonts w:ascii="Times New Roman" w:hAnsi="Times New Roman" w:cs="Times New Roman"/>
            <w:sz w:val="24"/>
            <w:szCs w:val="24"/>
            <w:highlight w:val="yellow"/>
          </w:rPr>
          <w:t>a</w:t>
        </w:r>
      </w:ins>
      <w:ins w:id="98" w:author="User" w:date="2020-07-29T19:38:00Z">
        <w:r w:rsidR="005F072F">
          <w:rPr>
            <w:rFonts w:ascii="Times New Roman" w:hAnsi="Times New Roman" w:cs="Times New Roman"/>
            <w:sz w:val="24"/>
            <w:szCs w:val="24"/>
            <w:highlight w:val="yellow"/>
          </w:rPr>
          <w:t>set</w:t>
        </w:r>
      </w:ins>
      <w:ins w:id="99" w:author="User" w:date="2020-07-29T19:45:00Z">
        <w:r w:rsidR="005F072F">
          <w:rPr>
            <w:rFonts w:ascii="Times New Roman" w:hAnsi="Times New Roman" w:cs="Times New Roman"/>
            <w:sz w:val="24"/>
            <w:szCs w:val="24"/>
            <w:highlight w:val="yellow"/>
          </w:rPr>
          <w:t xml:space="preserve"> for tes</w:t>
        </w:r>
      </w:ins>
      <w:ins w:id="100" w:author="User" w:date="2020-07-29T19:49:00Z">
        <w:r w:rsidR="00057B8A">
          <w:rPr>
            <w:rFonts w:ascii="Times New Roman" w:hAnsi="Times New Roman" w:cs="Times New Roman"/>
            <w:sz w:val="24"/>
            <w:szCs w:val="24"/>
            <w:highlight w:val="yellow"/>
          </w:rPr>
          <w:t>t</w:t>
        </w:r>
      </w:ins>
      <w:ins w:id="101" w:author="User" w:date="2020-07-29T19:45:00Z">
        <w:r w:rsidR="005F072F">
          <w:rPr>
            <w:rFonts w:ascii="Times New Roman" w:hAnsi="Times New Roman" w:cs="Times New Roman"/>
            <w:sz w:val="24"/>
            <w:szCs w:val="24"/>
            <w:highlight w:val="yellow"/>
          </w:rPr>
          <w:t>ing</w:t>
        </w:r>
      </w:ins>
      <w:r w:rsidRPr="00E65189">
        <w:rPr>
          <w:rFonts w:ascii="Times New Roman" w:hAnsi="Times New Roman" w:cs="Times New Roman"/>
          <w:sz w:val="24"/>
          <w:szCs w:val="24"/>
          <w:highlight w:val="yellow"/>
        </w:rPr>
        <w:t xml:space="preserve">. </w:t>
      </w:r>
      <w:r w:rsidR="00A655C7" w:rsidRPr="00E65189">
        <w:rPr>
          <w:rFonts w:ascii="Times New Roman" w:hAnsi="Times New Roman" w:cs="Times New Roman"/>
          <w:sz w:val="24"/>
          <w:szCs w:val="24"/>
          <w:highlight w:val="yellow"/>
        </w:rPr>
        <w:t xml:space="preserve">The new dataset is constructed from media team document pages </w:t>
      </w:r>
      <w:r w:rsidR="00A655C7" w:rsidRPr="00E65189">
        <w:rPr>
          <w:rFonts w:ascii="Times New Roman" w:hAnsi="Times New Roman" w:cs="Times New Roman"/>
          <w:sz w:val="24"/>
          <w:szCs w:val="24"/>
          <w:highlight w:val="yellow"/>
        </w:rPr>
        <w:fldChar w:fldCharType="begin" w:fldLock="1"/>
      </w:r>
      <w:r w:rsidR="00A655C7" w:rsidRPr="00E65189">
        <w:rPr>
          <w:rFonts w:ascii="Times New Roman" w:hAnsi="Times New Roman" w:cs="Times New Roman"/>
          <w:sz w:val="24"/>
          <w:szCs w:val="24"/>
          <w:highlight w:val="yellow"/>
        </w:rPr>
        <w:instrText>ADDIN CSL_CITATION {"citationItems":[{"id":"ITEM-1","itemData":{"URL":"http://www.mediateam.oulu.fi/downloads/MTDB/download2.html","accessed":{"date-parts":[["2020","7","29"]]},"id":"ITEM-1","issued":{"date-parts":[["0"]]},"title":"The MediaTeam document database","type":"webpage"},"uris":["http://www.mendeley.com/documents/?uuid=5e5bd324-356d-3626-a76f-fb992f77ca1d"]}],"mendeley":{"formattedCitation":"[40]","plainTextFormattedCitation":"[40]"},"properties":{"noteIndex":0},"schema":"https://github.com/citation-style-language/schema/raw/master/csl-citation.json"}</w:instrText>
      </w:r>
      <w:r w:rsidR="00A655C7" w:rsidRPr="00E65189">
        <w:rPr>
          <w:rFonts w:ascii="Times New Roman" w:hAnsi="Times New Roman" w:cs="Times New Roman"/>
          <w:sz w:val="24"/>
          <w:szCs w:val="24"/>
          <w:highlight w:val="yellow"/>
        </w:rPr>
        <w:fldChar w:fldCharType="separate"/>
      </w:r>
      <w:r w:rsidR="00A655C7" w:rsidRPr="00E65189">
        <w:rPr>
          <w:rFonts w:ascii="Times New Roman" w:hAnsi="Times New Roman" w:cs="Times New Roman"/>
          <w:noProof/>
          <w:sz w:val="24"/>
          <w:szCs w:val="24"/>
          <w:highlight w:val="yellow"/>
        </w:rPr>
        <w:t>[40]</w:t>
      </w:r>
      <w:r w:rsidR="00A655C7" w:rsidRPr="00E65189">
        <w:rPr>
          <w:rFonts w:ascii="Times New Roman" w:hAnsi="Times New Roman" w:cs="Times New Roman"/>
          <w:sz w:val="24"/>
          <w:szCs w:val="24"/>
          <w:highlight w:val="yellow"/>
        </w:rPr>
        <w:fldChar w:fldCharType="end"/>
      </w:r>
      <w:r w:rsidR="00A655C7" w:rsidRPr="00E65189">
        <w:rPr>
          <w:rFonts w:ascii="Times New Roman" w:hAnsi="Times New Roman" w:cs="Times New Roman"/>
          <w:sz w:val="24"/>
          <w:szCs w:val="24"/>
          <w:highlight w:val="yellow"/>
        </w:rPr>
        <w:t xml:space="preserve">, which is </w:t>
      </w:r>
      <w:ins w:id="102" w:author="User" w:date="2020-07-29T19:42:00Z">
        <w:r w:rsidR="005F072F">
          <w:rPr>
            <w:rFonts w:ascii="Times New Roman" w:hAnsi="Times New Roman" w:cs="Times New Roman"/>
            <w:sz w:val="24"/>
            <w:szCs w:val="24"/>
            <w:highlight w:val="yellow"/>
          </w:rPr>
          <w:t xml:space="preserve">a </w:t>
        </w:r>
      </w:ins>
      <w:r w:rsidR="00A655C7" w:rsidRPr="00E65189">
        <w:rPr>
          <w:rFonts w:ascii="Times New Roman" w:hAnsi="Times New Roman" w:cs="Times New Roman"/>
          <w:sz w:val="24"/>
          <w:szCs w:val="24"/>
          <w:highlight w:val="yellow"/>
        </w:rPr>
        <w:t xml:space="preserve">publicly available and widely used dataset. </w:t>
      </w:r>
      <w:del w:id="103" w:author="User" w:date="2020-07-29T19:43:00Z">
        <w:r w:rsidR="00A655C7" w:rsidRPr="00E65189" w:rsidDel="005F072F">
          <w:rPr>
            <w:rFonts w:ascii="Times New Roman" w:hAnsi="Times New Roman" w:cs="Times New Roman"/>
            <w:sz w:val="24"/>
            <w:szCs w:val="24"/>
            <w:highlight w:val="yellow"/>
          </w:rPr>
          <w:delText>There are</w:delText>
        </w:r>
      </w:del>
      <w:ins w:id="104" w:author="User" w:date="2020-07-29T19:43:00Z">
        <w:r w:rsidR="005F072F">
          <w:rPr>
            <w:rFonts w:ascii="Times New Roman" w:hAnsi="Times New Roman" w:cs="Times New Roman"/>
            <w:sz w:val="24"/>
            <w:szCs w:val="24"/>
            <w:highlight w:val="yellow"/>
          </w:rPr>
          <w:t>This dataset contains</w:t>
        </w:r>
      </w:ins>
      <w:r w:rsidR="00A655C7" w:rsidRPr="00E65189">
        <w:rPr>
          <w:rFonts w:ascii="Times New Roman" w:hAnsi="Times New Roman" w:cs="Times New Roman"/>
          <w:sz w:val="24"/>
          <w:szCs w:val="24"/>
          <w:highlight w:val="yellow"/>
        </w:rPr>
        <w:t xml:space="preserve"> total 526 </w:t>
      </w:r>
      <w:ins w:id="105" w:author="User" w:date="2020-07-29T19:40:00Z">
        <w:r w:rsidR="005F072F">
          <w:rPr>
            <w:rFonts w:ascii="Times New Roman" w:hAnsi="Times New Roman" w:cs="Times New Roman"/>
            <w:sz w:val="24"/>
            <w:szCs w:val="24"/>
            <w:highlight w:val="yellow"/>
          </w:rPr>
          <w:t xml:space="preserve">old printed </w:t>
        </w:r>
      </w:ins>
      <w:r w:rsidR="00A655C7" w:rsidRPr="00E65189">
        <w:rPr>
          <w:rFonts w:ascii="Times New Roman" w:hAnsi="Times New Roman" w:cs="Times New Roman"/>
          <w:sz w:val="24"/>
          <w:szCs w:val="24"/>
          <w:highlight w:val="yellow"/>
        </w:rPr>
        <w:t xml:space="preserve">document pages consisting of </w:t>
      </w:r>
      <w:del w:id="106" w:author="User" w:date="2020-07-29T19:43:00Z">
        <w:r w:rsidR="00A655C7" w:rsidRPr="00E65189" w:rsidDel="005F072F">
          <w:rPr>
            <w:rFonts w:ascii="Times New Roman" w:hAnsi="Times New Roman" w:cs="Times New Roman"/>
            <w:sz w:val="24"/>
            <w:szCs w:val="24"/>
            <w:highlight w:val="yellow"/>
          </w:rPr>
          <w:delText>varieties of challenges</w:delText>
        </w:r>
      </w:del>
      <w:ins w:id="107" w:author="User" w:date="2020-07-29T19:41:00Z">
        <w:r w:rsidR="005F072F">
          <w:rPr>
            <w:rFonts w:ascii="Times New Roman" w:hAnsi="Times New Roman" w:cs="Times New Roman"/>
            <w:sz w:val="24"/>
            <w:szCs w:val="24"/>
            <w:highlight w:val="yellow"/>
          </w:rPr>
          <w:t>various noises due to aging</w:t>
        </w:r>
      </w:ins>
      <w:r w:rsidR="00A655C7" w:rsidRPr="00E65189">
        <w:rPr>
          <w:rFonts w:ascii="Times New Roman" w:hAnsi="Times New Roman" w:cs="Times New Roman"/>
          <w:sz w:val="24"/>
          <w:szCs w:val="24"/>
          <w:highlight w:val="yellow"/>
        </w:rPr>
        <w:t xml:space="preserve">. We have cropped </w:t>
      </w:r>
      <w:del w:id="108" w:author="User" w:date="2020-07-29T19:43:00Z">
        <w:r w:rsidR="00A655C7" w:rsidRPr="00E65189" w:rsidDel="005F072F">
          <w:rPr>
            <w:rFonts w:ascii="Times New Roman" w:hAnsi="Times New Roman" w:cs="Times New Roman"/>
            <w:sz w:val="24"/>
            <w:szCs w:val="24"/>
            <w:highlight w:val="yellow"/>
          </w:rPr>
          <w:delText>text and non-text images to create</w:delText>
        </w:r>
        <w:r w:rsidR="00EB4794" w:rsidRPr="00E65189" w:rsidDel="005F072F">
          <w:rPr>
            <w:rFonts w:ascii="Times New Roman" w:hAnsi="Times New Roman" w:cs="Times New Roman"/>
            <w:sz w:val="24"/>
            <w:szCs w:val="24"/>
            <w:highlight w:val="yellow"/>
          </w:rPr>
          <w:delText xml:space="preserve"> the new database. The database comprise</w:delText>
        </w:r>
        <w:r w:rsidR="00650880" w:rsidDel="005F072F">
          <w:rPr>
            <w:rFonts w:ascii="Times New Roman" w:hAnsi="Times New Roman" w:cs="Times New Roman"/>
            <w:sz w:val="24"/>
            <w:szCs w:val="24"/>
            <w:highlight w:val="yellow"/>
          </w:rPr>
          <w:delText>s</w:delText>
        </w:r>
        <w:r w:rsidR="00EB4794" w:rsidRPr="00E65189" w:rsidDel="005F072F">
          <w:rPr>
            <w:rFonts w:ascii="Times New Roman" w:hAnsi="Times New Roman" w:cs="Times New Roman"/>
            <w:sz w:val="24"/>
            <w:szCs w:val="24"/>
            <w:highlight w:val="yellow"/>
          </w:rPr>
          <w:delText xml:space="preserve"> </w:delText>
        </w:r>
      </w:del>
      <w:r w:rsidR="00EB4794" w:rsidRPr="00E65189">
        <w:rPr>
          <w:rFonts w:ascii="Times New Roman" w:hAnsi="Times New Roman" w:cs="Times New Roman"/>
          <w:sz w:val="24"/>
          <w:szCs w:val="24"/>
          <w:highlight w:val="yellow"/>
        </w:rPr>
        <w:t xml:space="preserve">100 text and 100 non-text </w:t>
      </w:r>
      <w:ins w:id="109" w:author="User" w:date="2020-07-29T19:44:00Z">
        <w:r w:rsidR="005F072F">
          <w:rPr>
            <w:rFonts w:ascii="Times New Roman" w:hAnsi="Times New Roman" w:cs="Times New Roman"/>
            <w:sz w:val="24"/>
            <w:szCs w:val="24"/>
            <w:highlight w:val="yellow"/>
          </w:rPr>
          <w:t xml:space="preserve">region </w:t>
        </w:r>
      </w:ins>
      <w:r w:rsidR="00EB4794" w:rsidRPr="00E65189">
        <w:rPr>
          <w:rFonts w:ascii="Times New Roman" w:hAnsi="Times New Roman" w:cs="Times New Roman"/>
          <w:sz w:val="24"/>
          <w:szCs w:val="24"/>
          <w:highlight w:val="yellow"/>
        </w:rPr>
        <w:t>images</w:t>
      </w:r>
      <w:ins w:id="110" w:author="User" w:date="2020-07-29T19:44:00Z">
        <w:r w:rsidR="005F072F">
          <w:rPr>
            <w:rFonts w:ascii="Times New Roman" w:hAnsi="Times New Roman" w:cs="Times New Roman"/>
            <w:sz w:val="24"/>
            <w:szCs w:val="24"/>
            <w:highlight w:val="yellow"/>
          </w:rPr>
          <w:t xml:space="preserve"> </w:t>
        </w:r>
      </w:ins>
      <w:ins w:id="111" w:author="User" w:date="2020-07-29T19:45:00Z">
        <w:r w:rsidR="005F072F">
          <w:rPr>
            <w:rFonts w:ascii="Times New Roman" w:hAnsi="Times New Roman" w:cs="Times New Roman"/>
            <w:sz w:val="24"/>
            <w:szCs w:val="24"/>
            <w:highlight w:val="yellow"/>
          </w:rPr>
          <w:t xml:space="preserve">from these page images </w:t>
        </w:r>
      </w:ins>
      <w:ins w:id="112" w:author="User" w:date="2020-07-29T19:44:00Z">
        <w:r w:rsidR="005F072F">
          <w:rPr>
            <w:rFonts w:ascii="Times New Roman" w:hAnsi="Times New Roman" w:cs="Times New Roman"/>
            <w:sz w:val="24"/>
            <w:szCs w:val="24"/>
            <w:highlight w:val="yellow"/>
          </w:rPr>
          <w:t>to prepare our new dataset</w:t>
        </w:r>
      </w:ins>
      <w:r w:rsidR="00EB4794" w:rsidRPr="00E65189">
        <w:rPr>
          <w:rFonts w:ascii="Times New Roman" w:hAnsi="Times New Roman" w:cs="Times New Roman"/>
          <w:sz w:val="24"/>
          <w:szCs w:val="24"/>
          <w:highlight w:val="yellow"/>
        </w:rPr>
        <w:t xml:space="preserve">. </w:t>
      </w:r>
    </w:p>
    <w:p w14:paraId="665009BC" w14:textId="2F3C0516" w:rsidR="00EB4794" w:rsidRDefault="00EB4794" w:rsidP="006D3A26">
      <w:pPr>
        <w:spacing w:line="360" w:lineRule="auto"/>
        <w:jc w:val="both"/>
        <w:rPr>
          <w:rFonts w:ascii="Times New Roman" w:hAnsi="Times New Roman" w:cs="Times New Roman"/>
          <w:sz w:val="24"/>
          <w:szCs w:val="24"/>
        </w:rPr>
      </w:pPr>
      <w:r w:rsidRPr="00E65189">
        <w:rPr>
          <w:rFonts w:ascii="Times New Roman" w:hAnsi="Times New Roman" w:cs="Times New Roman"/>
          <w:sz w:val="24"/>
          <w:szCs w:val="24"/>
          <w:highlight w:val="yellow"/>
        </w:rPr>
        <w:t xml:space="preserve">For </w:t>
      </w:r>
      <w:del w:id="113" w:author="User" w:date="2020-07-29T19:46:00Z">
        <w:r w:rsidRPr="00E65189" w:rsidDel="00057B8A">
          <w:rPr>
            <w:rFonts w:ascii="Times New Roman" w:hAnsi="Times New Roman" w:cs="Times New Roman"/>
            <w:sz w:val="24"/>
            <w:szCs w:val="24"/>
            <w:highlight w:val="yellow"/>
          </w:rPr>
          <w:delText>experimental purposes</w:delText>
        </w:r>
      </w:del>
      <w:ins w:id="114" w:author="User" w:date="2020-07-29T19:46:00Z">
        <w:r w:rsidR="00057B8A">
          <w:rPr>
            <w:rFonts w:ascii="Times New Roman" w:hAnsi="Times New Roman" w:cs="Times New Roman"/>
            <w:sz w:val="24"/>
            <w:szCs w:val="24"/>
            <w:highlight w:val="yellow"/>
          </w:rPr>
          <w:t>this experiment</w:t>
        </w:r>
      </w:ins>
      <w:r w:rsidRPr="00E65189">
        <w:rPr>
          <w:rFonts w:ascii="Times New Roman" w:hAnsi="Times New Roman" w:cs="Times New Roman"/>
          <w:sz w:val="24"/>
          <w:szCs w:val="24"/>
          <w:highlight w:val="yellow"/>
        </w:rPr>
        <w:t xml:space="preserve">, </w:t>
      </w:r>
      <w:del w:id="115" w:author="User" w:date="2020-07-29T19:51:00Z">
        <w:r w:rsidRPr="00E65189" w:rsidDel="00057B8A">
          <w:rPr>
            <w:rFonts w:ascii="Times New Roman" w:hAnsi="Times New Roman" w:cs="Times New Roman"/>
            <w:sz w:val="24"/>
            <w:szCs w:val="24"/>
            <w:highlight w:val="yellow"/>
          </w:rPr>
          <w:delText xml:space="preserve">we have </w:delText>
        </w:r>
      </w:del>
      <w:del w:id="116" w:author="User" w:date="2020-07-29T19:50:00Z">
        <w:r w:rsidRPr="00E65189" w:rsidDel="00057B8A">
          <w:rPr>
            <w:rFonts w:ascii="Times New Roman" w:hAnsi="Times New Roman" w:cs="Times New Roman"/>
            <w:sz w:val="24"/>
            <w:szCs w:val="24"/>
            <w:highlight w:val="yellow"/>
          </w:rPr>
          <w:delText xml:space="preserve">selected </w:delText>
        </w:r>
      </w:del>
      <w:del w:id="117" w:author="User" w:date="2020-07-29T19:51:00Z">
        <w:r w:rsidRPr="00E65189" w:rsidDel="00057B8A">
          <w:rPr>
            <w:rFonts w:ascii="Times New Roman" w:hAnsi="Times New Roman" w:cs="Times New Roman"/>
            <w:sz w:val="24"/>
            <w:szCs w:val="24"/>
            <w:highlight w:val="yellow"/>
          </w:rPr>
          <w:delText xml:space="preserve">random forest classifier. Hence, the previously mentioned dataset (mentioned in section 5.1) constructed from RDCL document pages acts as training set </w:delText>
        </w:r>
      </w:del>
      <w:ins w:id="118" w:author="User" w:date="2020-07-29T19:51:00Z">
        <w:r w:rsidR="00057B8A">
          <w:rPr>
            <w:rFonts w:ascii="Times New Roman" w:hAnsi="Times New Roman" w:cs="Times New Roman"/>
            <w:sz w:val="24"/>
            <w:szCs w:val="24"/>
            <w:highlight w:val="yellow"/>
          </w:rPr>
          <w:t xml:space="preserve">the random forest classifier is trained based on the </w:t>
        </w:r>
      </w:ins>
      <w:ins w:id="119" w:author="User" w:date="2020-07-29T19:52:00Z">
        <w:r w:rsidR="00057B8A">
          <w:rPr>
            <w:rFonts w:ascii="Times New Roman" w:hAnsi="Times New Roman" w:cs="Times New Roman"/>
            <w:sz w:val="24"/>
            <w:szCs w:val="24"/>
            <w:highlight w:val="yellow"/>
          </w:rPr>
          <w:t xml:space="preserve">RILTP feature vector using the previous training set </w:t>
        </w:r>
      </w:ins>
      <w:ins w:id="120" w:author="User" w:date="2020-07-29T19:53:00Z">
        <w:r w:rsidR="00057B8A">
          <w:rPr>
            <w:rFonts w:ascii="Times New Roman" w:hAnsi="Times New Roman" w:cs="Times New Roman"/>
            <w:sz w:val="24"/>
            <w:szCs w:val="24"/>
            <w:highlight w:val="yellow"/>
          </w:rPr>
          <w:t xml:space="preserve">(as mentioned in section 5.1) </w:t>
        </w:r>
      </w:ins>
      <w:r w:rsidRPr="00E65189">
        <w:rPr>
          <w:rFonts w:ascii="Times New Roman" w:hAnsi="Times New Roman" w:cs="Times New Roman"/>
          <w:sz w:val="24"/>
          <w:szCs w:val="24"/>
          <w:highlight w:val="yellow"/>
        </w:rPr>
        <w:t xml:space="preserve">and </w:t>
      </w:r>
      <w:del w:id="121" w:author="User" w:date="2020-07-29T19:54:00Z">
        <w:r w:rsidRPr="00E65189" w:rsidDel="00057B8A">
          <w:rPr>
            <w:rFonts w:ascii="Times New Roman" w:hAnsi="Times New Roman" w:cs="Times New Roman"/>
            <w:sz w:val="24"/>
            <w:szCs w:val="24"/>
            <w:highlight w:val="yellow"/>
          </w:rPr>
          <w:delText>the newly created dataset from media team document pages operates as test set</w:delText>
        </w:r>
      </w:del>
      <w:ins w:id="122" w:author="User" w:date="2020-07-29T19:54:00Z">
        <w:r w:rsidR="00057B8A">
          <w:rPr>
            <w:rFonts w:ascii="Times New Roman" w:hAnsi="Times New Roman" w:cs="Times New Roman"/>
            <w:sz w:val="24"/>
            <w:szCs w:val="24"/>
            <w:highlight w:val="yellow"/>
          </w:rPr>
          <w:t>tested on the new</w:t>
        </w:r>
      </w:ins>
      <w:ins w:id="123" w:author="User" w:date="2020-07-29T20:12:00Z">
        <w:r w:rsidR="002005A9">
          <w:rPr>
            <w:rFonts w:ascii="Times New Roman" w:hAnsi="Times New Roman" w:cs="Times New Roman"/>
            <w:sz w:val="24"/>
            <w:szCs w:val="24"/>
            <w:highlight w:val="yellow"/>
          </w:rPr>
          <w:t>ly prepared</w:t>
        </w:r>
      </w:ins>
      <w:ins w:id="124" w:author="User" w:date="2020-07-29T19:54:00Z">
        <w:r w:rsidR="00057B8A">
          <w:rPr>
            <w:rFonts w:ascii="Times New Roman" w:hAnsi="Times New Roman" w:cs="Times New Roman"/>
            <w:sz w:val="24"/>
            <w:szCs w:val="24"/>
            <w:highlight w:val="yellow"/>
          </w:rPr>
          <w:t xml:space="preserve"> dataset</w:t>
        </w:r>
      </w:ins>
      <w:r w:rsidRPr="00E65189">
        <w:rPr>
          <w:rFonts w:ascii="Times New Roman" w:hAnsi="Times New Roman" w:cs="Times New Roman"/>
          <w:sz w:val="24"/>
          <w:szCs w:val="24"/>
          <w:highlight w:val="yellow"/>
        </w:rPr>
        <w:t>.</w:t>
      </w:r>
      <w:del w:id="125" w:author="User" w:date="2020-07-29T19:54:00Z">
        <w:r w:rsidRPr="00E65189" w:rsidDel="00057B8A">
          <w:rPr>
            <w:rFonts w:ascii="Times New Roman" w:hAnsi="Times New Roman" w:cs="Times New Roman"/>
            <w:sz w:val="24"/>
            <w:szCs w:val="24"/>
            <w:highlight w:val="yellow"/>
          </w:rPr>
          <w:delText xml:space="preserve"> We have used the proposed RILTP for feature extraction in both cases. A model is trained from the feature</w:delText>
        </w:r>
        <w:r w:rsidR="00650880" w:rsidDel="00057B8A">
          <w:rPr>
            <w:rFonts w:ascii="Times New Roman" w:hAnsi="Times New Roman" w:cs="Times New Roman"/>
            <w:sz w:val="24"/>
            <w:szCs w:val="24"/>
            <w:highlight w:val="yellow"/>
          </w:rPr>
          <w:delText>s</w:delText>
        </w:r>
        <w:r w:rsidRPr="00E65189" w:rsidDel="00057B8A">
          <w:rPr>
            <w:rFonts w:ascii="Times New Roman" w:hAnsi="Times New Roman" w:cs="Times New Roman"/>
            <w:sz w:val="24"/>
            <w:szCs w:val="24"/>
            <w:highlight w:val="yellow"/>
          </w:rPr>
          <w:delText xml:space="preserve"> extracted from the training set. After that, the trained model is used on the features extracted from test set to determine the test accuracy</w:delText>
        </w:r>
      </w:del>
      <w:r w:rsidRPr="00E65189">
        <w:rPr>
          <w:rFonts w:ascii="Times New Roman" w:hAnsi="Times New Roman" w:cs="Times New Roman"/>
          <w:sz w:val="24"/>
          <w:szCs w:val="24"/>
          <w:highlight w:val="yellow"/>
        </w:rPr>
        <w:t xml:space="preserve">. As previously discussed, if there is over fitting, then the method </w:t>
      </w:r>
      <w:del w:id="126" w:author="User" w:date="2020-07-29T19:57:00Z">
        <w:r w:rsidRPr="00E65189" w:rsidDel="0080787C">
          <w:rPr>
            <w:rFonts w:ascii="Times New Roman" w:hAnsi="Times New Roman" w:cs="Times New Roman"/>
            <w:sz w:val="24"/>
            <w:szCs w:val="24"/>
            <w:highlight w:val="yellow"/>
          </w:rPr>
          <w:delText xml:space="preserve">may provide good result on same dataset but </w:delText>
        </w:r>
      </w:del>
      <w:r w:rsidRPr="00E65189">
        <w:rPr>
          <w:rFonts w:ascii="Times New Roman" w:hAnsi="Times New Roman" w:cs="Times New Roman"/>
          <w:sz w:val="24"/>
          <w:szCs w:val="24"/>
          <w:highlight w:val="yellow"/>
        </w:rPr>
        <w:t>will eventually fail to yield satisfactory result in</w:t>
      </w:r>
      <w:del w:id="127" w:author="User" w:date="2020-07-29T20:12:00Z">
        <w:r w:rsidRPr="00E65189" w:rsidDel="002005A9">
          <w:rPr>
            <w:rFonts w:ascii="Times New Roman" w:hAnsi="Times New Roman" w:cs="Times New Roman"/>
            <w:sz w:val="24"/>
            <w:szCs w:val="24"/>
            <w:highlight w:val="yellow"/>
          </w:rPr>
          <w:delText xml:space="preserve"> </w:delText>
        </w:r>
      </w:del>
      <w:ins w:id="128" w:author="User" w:date="2020-07-29T19:58:00Z">
        <w:r w:rsidR="0080787C">
          <w:rPr>
            <w:rFonts w:ascii="Times New Roman" w:hAnsi="Times New Roman" w:cs="Times New Roman"/>
            <w:sz w:val="24"/>
            <w:szCs w:val="24"/>
            <w:highlight w:val="yellow"/>
          </w:rPr>
          <w:t xml:space="preserve"> </w:t>
        </w:r>
      </w:ins>
      <w:r w:rsidRPr="00E65189">
        <w:rPr>
          <w:rFonts w:ascii="Times New Roman" w:hAnsi="Times New Roman" w:cs="Times New Roman"/>
          <w:sz w:val="24"/>
          <w:szCs w:val="24"/>
          <w:highlight w:val="yellow"/>
        </w:rPr>
        <w:t>different dataset</w:t>
      </w:r>
      <w:ins w:id="129" w:author="User" w:date="2020-07-29T20:12:00Z">
        <w:r w:rsidR="002005A9">
          <w:rPr>
            <w:rFonts w:ascii="Times New Roman" w:hAnsi="Times New Roman" w:cs="Times New Roman"/>
            <w:sz w:val="24"/>
            <w:szCs w:val="24"/>
            <w:highlight w:val="yellow"/>
          </w:rPr>
          <w:t xml:space="preserve"> containing data with unknow</w:t>
        </w:r>
      </w:ins>
      <w:ins w:id="130" w:author="User" w:date="2020-07-29T20:14:00Z">
        <w:r w:rsidR="002005A9">
          <w:rPr>
            <w:rFonts w:ascii="Times New Roman" w:hAnsi="Times New Roman" w:cs="Times New Roman"/>
            <w:sz w:val="24"/>
            <w:szCs w:val="24"/>
            <w:highlight w:val="yellow"/>
          </w:rPr>
          <w:t>n</w:t>
        </w:r>
      </w:ins>
      <w:ins w:id="131" w:author="User" w:date="2020-07-29T20:12:00Z">
        <w:r w:rsidR="002005A9">
          <w:rPr>
            <w:rFonts w:ascii="Times New Roman" w:hAnsi="Times New Roman" w:cs="Times New Roman"/>
            <w:sz w:val="24"/>
            <w:szCs w:val="24"/>
            <w:highlight w:val="yellow"/>
          </w:rPr>
          <w:t xml:space="preserve"> nature</w:t>
        </w:r>
      </w:ins>
      <w:ins w:id="132" w:author="User" w:date="2020-07-29T20:14:00Z">
        <w:r w:rsidR="002005A9">
          <w:rPr>
            <w:rFonts w:ascii="Times New Roman" w:hAnsi="Times New Roman" w:cs="Times New Roman"/>
            <w:sz w:val="24"/>
            <w:szCs w:val="24"/>
            <w:highlight w:val="yellow"/>
          </w:rPr>
          <w:t xml:space="preserve"> (in our case noisy data)</w:t>
        </w:r>
      </w:ins>
      <w:ins w:id="133" w:author="User" w:date="2020-07-29T20:12:00Z">
        <w:r w:rsidR="002005A9">
          <w:rPr>
            <w:rFonts w:ascii="Times New Roman" w:hAnsi="Times New Roman" w:cs="Times New Roman"/>
            <w:sz w:val="24"/>
            <w:szCs w:val="24"/>
            <w:highlight w:val="yellow"/>
          </w:rPr>
          <w:t xml:space="preserve"> </w:t>
        </w:r>
      </w:ins>
      <w:r w:rsidRPr="00E65189">
        <w:rPr>
          <w:rFonts w:ascii="Times New Roman" w:hAnsi="Times New Roman" w:cs="Times New Roman"/>
          <w:sz w:val="24"/>
          <w:szCs w:val="24"/>
          <w:highlight w:val="yellow"/>
        </w:rPr>
        <w:t xml:space="preserve">. </w:t>
      </w:r>
      <w:del w:id="134" w:author="User" w:date="2020-07-29T20:00:00Z">
        <w:r w:rsidRPr="00E65189" w:rsidDel="0080787C">
          <w:rPr>
            <w:rFonts w:ascii="Times New Roman" w:hAnsi="Times New Roman" w:cs="Times New Roman"/>
            <w:sz w:val="24"/>
            <w:szCs w:val="24"/>
            <w:highlight w:val="yellow"/>
          </w:rPr>
          <w:delText xml:space="preserve">In this </w:delText>
        </w:r>
        <w:r w:rsidR="00650880" w:rsidDel="0080787C">
          <w:rPr>
            <w:rFonts w:ascii="Times New Roman" w:hAnsi="Times New Roman" w:cs="Times New Roman"/>
            <w:sz w:val="24"/>
            <w:szCs w:val="24"/>
            <w:highlight w:val="yellow"/>
          </w:rPr>
          <w:delText>regard</w:delText>
        </w:r>
        <w:r w:rsidRPr="00E65189" w:rsidDel="0080787C">
          <w:rPr>
            <w:rFonts w:ascii="Times New Roman" w:hAnsi="Times New Roman" w:cs="Times New Roman"/>
            <w:sz w:val="24"/>
            <w:szCs w:val="24"/>
            <w:highlight w:val="yellow"/>
          </w:rPr>
          <w:delText xml:space="preserve">, if the test accuracy is sufficiently high, we can safely claim that there is no over fitting. </w:delText>
        </w:r>
      </w:del>
      <w:ins w:id="135" w:author="User" w:date="2020-07-29T20:00:00Z">
        <w:r w:rsidR="0080787C">
          <w:rPr>
            <w:rFonts w:ascii="Times New Roman" w:hAnsi="Times New Roman" w:cs="Times New Roman"/>
            <w:sz w:val="24"/>
            <w:szCs w:val="24"/>
            <w:highlight w:val="yellow"/>
          </w:rPr>
          <w:t xml:space="preserve"> However </w:t>
        </w:r>
      </w:ins>
      <w:del w:id="136" w:author="User" w:date="2020-07-29T20:00:00Z">
        <w:r w:rsidRPr="00E65189" w:rsidDel="0080787C">
          <w:rPr>
            <w:rFonts w:ascii="Times New Roman" w:hAnsi="Times New Roman" w:cs="Times New Roman"/>
            <w:sz w:val="24"/>
            <w:szCs w:val="24"/>
            <w:highlight w:val="yellow"/>
          </w:rPr>
          <w:delText xml:space="preserve">From </w:delText>
        </w:r>
      </w:del>
      <w:ins w:id="137" w:author="User" w:date="2020-07-29T20:00:00Z">
        <w:r w:rsidR="0080787C">
          <w:rPr>
            <w:rFonts w:ascii="Times New Roman" w:hAnsi="Times New Roman" w:cs="Times New Roman"/>
            <w:sz w:val="24"/>
            <w:szCs w:val="24"/>
            <w:highlight w:val="yellow"/>
          </w:rPr>
          <w:t xml:space="preserve">in </w:t>
        </w:r>
      </w:ins>
      <w:r w:rsidRPr="00E65189">
        <w:rPr>
          <w:rFonts w:ascii="Times New Roman" w:hAnsi="Times New Roman" w:cs="Times New Roman"/>
          <w:sz w:val="24"/>
          <w:szCs w:val="24"/>
          <w:highlight w:val="yellow"/>
        </w:rPr>
        <w:lastRenderedPageBreak/>
        <w:t>th</w:t>
      </w:r>
      <w:ins w:id="138" w:author="User" w:date="2020-07-29T20:00:00Z">
        <w:r w:rsidR="0080787C">
          <w:rPr>
            <w:rFonts w:ascii="Times New Roman" w:hAnsi="Times New Roman" w:cs="Times New Roman"/>
            <w:sz w:val="24"/>
            <w:szCs w:val="24"/>
            <w:highlight w:val="yellow"/>
          </w:rPr>
          <w:t>is</w:t>
        </w:r>
      </w:ins>
      <w:del w:id="139" w:author="User" w:date="2020-07-29T20:00:00Z">
        <w:r w:rsidRPr="00E65189" w:rsidDel="0080787C">
          <w:rPr>
            <w:rFonts w:ascii="Times New Roman" w:hAnsi="Times New Roman" w:cs="Times New Roman"/>
            <w:sz w:val="24"/>
            <w:szCs w:val="24"/>
            <w:highlight w:val="yellow"/>
          </w:rPr>
          <w:delText>e</w:delText>
        </w:r>
      </w:del>
      <w:r w:rsidRPr="00E65189">
        <w:rPr>
          <w:rFonts w:ascii="Times New Roman" w:hAnsi="Times New Roman" w:cs="Times New Roman"/>
          <w:sz w:val="24"/>
          <w:szCs w:val="24"/>
          <w:highlight w:val="yellow"/>
        </w:rPr>
        <w:t xml:space="preserve"> experiment</w:t>
      </w:r>
      <w:del w:id="140" w:author="User" w:date="2020-07-29T20:01:00Z">
        <w:r w:rsidRPr="00E65189" w:rsidDel="0080787C">
          <w:rPr>
            <w:rFonts w:ascii="Times New Roman" w:hAnsi="Times New Roman" w:cs="Times New Roman"/>
            <w:sz w:val="24"/>
            <w:szCs w:val="24"/>
            <w:highlight w:val="yellow"/>
          </w:rPr>
          <w:delText>ation</w:delText>
        </w:r>
      </w:del>
      <w:r w:rsidRPr="00E65189">
        <w:rPr>
          <w:rFonts w:ascii="Times New Roman" w:hAnsi="Times New Roman" w:cs="Times New Roman"/>
          <w:sz w:val="24"/>
          <w:szCs w:val="24"/>
          <w:highlight w:val="yellow"/>
        </w:rPr>
        <w:t xml:space="preserve">, </w:t>
      </w:r>
      <w:del w:id="141" w:author="User" w:date="2020-07-29T20:01:00Z">
        <w:r w:rsidRPr="00E65189" w:rsidDel="0080787C">
          <w:rPr>
            <w:rFonts w:ascii="Times New Roman" w:hAnsi="Times New Roman" w:cs="Times New Roman"/>
            <w:sz w:val="24"/>
            <w:szCs w:val="24"/>
            <w:highlight w:val="yellow"/>
          </w:rPr>
          <w:delText xml:space="preserve">we </w:delText>
        </w:r>
      </w:del>
      <w:ins w:id="142" w:author="User" w:date="2020-07-29T20:01:00Z">
        <w:r w:rsidR="0080787C">
          <w:rPr>
            <w:rFonts w:ascii="Times New Roman" w:hAnsi="Times New Roman" w:cs="Times New Roman"/>
            <w:sz w:val="24"/>
            <w:szCs w:val="24"/>
            <w:highlight w:val="yellow"/>
          </w:rPr>
          <w:t>the proposed method</w:t>
        </w:r>
        <w:r w:rsidR="0080787C" w:rsidRPr="00E65189">
          <w:rPr>
            <w:rFonts w:ascii="Times New Roman" w:hAnsi="Times New Roman" w:cs="Times New Roman"/>
            <w:sz w:val="24"/>
            <w:szCs w:val="24"/>
            <w:highlight w:val="yellow"/>
          </w:rPr>
          <w:t xml:space="preserve"> </w:t>
        </w:r>
      </w:ins>
      <w:r w:rsidRPr="00E65189">
        <w:rPr>
          <w:rFonts w:ascii="Times New Roman" w:hAnsi="Times New Roman" w:cs="Times New Roman"/>
          <w:sz w:val="24"/>
          <w:szCs w:val="24"/>
          <w:highlight w:val="yellow"/>
        </w:rPr>
        <w:t>have achieved 92.01% test accuracy, which is quite satisfactory</w:t>
      </w:r>
      <w:ins w:id="143" w:author="User" w:date="2020-07-29T20:15:00Z">
        <w:r w:rsidR="002005A9">
          <w:rPr>
            <w:rFonts w:ascii="Times New Roman" w:hAnsi="Times New Roman" w:cs="Times New Roman"/>
            <w:sz w:val="24"/>
            <w:szCs w:val="24"/>
            <w:highlight w:val="yellow"/>
          </w:rPr>
          <w:t xml:space="preserve"> if we </w:t>
        </w:r>
      </w:ins>
      <w:ins w:id="144" w:author="User" w:date="2020-07-29T20:01:00Z">
        <w:r w:rsidR="0080787C">
          <w:rPr>
            <w:rFonts w:ascii="Times New Roman" w:hAnsi="Times New Roman" w:cs="Times New Roman"/>
            <w:sz w:val="24"/>
            <w:szCs w:val="24"/>
            <w:highlight w:val="yellow"/>
          </w:rPr>
          <w:t>c</w:t>
        </w:r>
        <w:r w:rsidR="002005A9">
          <w:rPr>
            <w:rFonts w:ascii="Times New Roman" w:hAnsi="Times New Roman" w:cs="Times New Roman"/>
            <w:sz w:val="24"/>
            <w:szCs w:val="24"/>
            <w:highlight w:val="yellow"/>
          </w:rPr>
          <w:t>onsider the image quality.</w:t>
        </w:r>
        <w:r w:rsidR="0080787C">
          <w:rPr>
            <w:rFonts w:ascii="Times New Roman" w:hAnsi="Times New Roman" w:cs="Times New Roman"/>
            <w:sz w:val="24"/>
            <w:szCs w:val="24"/>
            <w:highlight w:val="yellow"/>
          </w:rPr>
          <w:t xml:space="preserve"> </w:t>
        </w:r>
        <w:r w:rsidR="002005A9">
          <w:rPr>
            <w:rFonts w:ascii="Times New Roman" w:hAnsi="Times New Roman" w:cs="Times New Roman"/>
            <w:sz w:val="24"/>
            <w:szCs w:val="24"/>
            <w:highlight w:val="yellow"/>
          </w:rPr>
          <w:t>T</w:t>
        </w:r>
        <w:r w:rsidR="0080787C">
          <w:rPr>
            <w:rFonts w:ascii="Times New Roman" w:hAnsi="Times New Roman" w:cs="Times New Roman"/>
            <w:sz w:val="24"/>
            <w:szCs w:val="24"/>
            <w:highlight w:val="yellow"/>
          </w:rPr>
          <w:t>her</w:t>
        </w:r>
      </w:ins>
      <w:ins w:id="145" w:author="User" w:date="2020-07-29T20:02:00Z">
        <w:r w:rsidR="0080787C">
          <w:rPr>
            <w:rFonts w:ascii="Times New Roman" w:hAnsi="Times New Roman" w:cs="Times New Roman"/>
            <w:sz w:val="24"/>
            <w:szCs w:val="24"/>
            <w:highlight w:val="yellow"/>
          </w:rPr>
          <w:t>e</w:t>
        </w:r>
      </w:ins>
      <w:ins w:id="146" w:author="User" w:date="2020-07-29T20:01:00Z">
        <w:r w:rsidR="002005A9">
          <w:rPr>
            <w:rFonts w:ascii="Times New Roman" w:hAnsi="Times New Roman" w:cs="Times New Roman"/>
            <w:sz w:val="24"/>
            <w:szCs w:val="24"/>
            <w:highlight w:val="yellow"/>
          </w:rPr>
          <w:t xml:space="preserve">fore </w:t>
        </w:r>
      </w:ins>
      <w:ins w:id="147" w:author="User" w:date="2020-07-29T20:03:00Z">
        <w:r w:rsidR="0080787C">
          <w:rPr>
            <w:rFonts w:ascii="Times New Roman" w:hAnsi="Times New Roman" w:cs="Times New Roman"/>
            <w:sz w:val="24"/>
            <w:szCs w:val="24"/>
            <w:highlight w:val="yellow"/>
          </w:rPr>
          <w:t xml:space="preserve">the </w:t>
        </w:r>
      </w:ins>
      <w:ins w:id="148" w:author="User" w:date="2020-07-29T20:04:00Z">
        <w:r w:rsidR="0080787C">
          <w:rPr>
            <w:rFonts w:ascii="Times New Roman" w:hAnsi="Times New Roman" w:cs="Times New Roman"/>
            <w:sz w:val="24"/>
            <w:szCs w:val="24"/>
            <w:highlight w:val="yellow"/>
          </w:rPr>
          <w:t xml:space="preserve">suspection of classifier </w:t>
        </w:r>
      </w:ins>
      <w:del w:id="149" w:author="User" w:date="2020-07-29T20:06:00Z">
        <w:r w:rsidRPr="00E65189" w:rsidDel="0080787C">
          <w:rPr>
            <w:rFonts w:ascii="Times New Roman" w:hAnsi="Times New Roman" w:cs="Times New Roman"/>
            <w:sz w:val="24"/>
            <w:szCs w:val="24"/>
            <w:highlight w:val="yellow"/>
          </w:rPr>
          <w:delText>.</w:delText>
        </w:r>
      </w:del>
      <w:ins w:id="150" w:author="User" w:date="2020-07-29T20:06:00Z">
        <w:r w:rsidR="0080787C">
          <w:rPr>
            <w:rFonts w:ascii="Times New Roman" w:hAnsi="Times New Roman" w:cs="Times New Roman"/>
            <w:sz w:val="24"/>
            <w:szCs w:val="24"/>
            <w:highlight w:val="yellow"/>
          </w:rPr>
          <w:t>overfitting</w:t>
        </w:r>
      </w:ins>
      <w:ins w:id="151" w:author="User" w:date="2020-07-29T20:08:00Z">
        <w:r w:rsidR="002005A9">
          <w:rPr>
            <w:rFonts w:ascii="Times New Roman" w:hAnsi="Times New Roman" w:cs="Times New Roman"/>
            <w:sz w:val="24"/>
            <w:szCs w:val="24"/>
            <w:highlight w:val="yellow"/>
          </w:rPr>
          <w:t xml:space="preserve"> </w:t>
        </w:r>
      </w:ins>
      <w:ins w:id="152" w:author="User" w:date="2020-07-29T20:16:00Z">
        <w:r w:rsidR="002005A9">
          <w:rPr>
            <w:rFonts w:ascii="Times New Roman" w:hAnsi="Times New Roman" w:cs="Times New Roman"/>
            <w:sz w:val="24"/>
            <w:szCs w:val="24"/>
            <w:highlight w:val="yellow"/>
          </w:rPr>
          <w:t xml:space="preserve">can be </w:t>
        </w:r>
      </w:ins>
      <w:ins w:id="153" w:author="User" w:date="2020-07-29T20:08:00Z">
        <w:r w:rsidR="002005A9">
          <w:rPr>
            <w:rFonts w:ascii="Times New Roman" w:hAnsi="Times New Roman" w:cs="Times New Roman"/>
            <w:sz w:val="24"/>
            <w:szCs w:val="24"/>
            <w:highlight w:val="yellow"/>
          </w:rPr>
          <w:t>eliminated</w:t>
        </w:r>
      </w:ins>
      <w:ins w:id="154" w:author="User" w:date="2020-07-29T20:06:00Z">
        <w:r w:rsidR="0080787C">
          <w:rPr>
            <w:rFonts w:ascii="Times New Roman" w:hAnsi="Times New Roman" w:cs="Times New Roman"/>
            <w:sz w:val="24"/>
            <w:szCs w:val="24"/>
            <w:highlight w:val="yellow"/>
          </w:rPr>
          <w:t>.</w:t>
        </w:r>
      </w:ins>
      <w:del w:id="155" w:author="User" w:date="2020-07-29T19:56:00Z">
        <w:r w:rsidRPr="00E65189" w:rsidDel="0080787C">
          <w:rPr>
            <w:rFonts w:ascii="Times New Roman" w:hAnsi="Times New Roman" w:cs="Times New Roman"/>
            <w:sz w:val="24"/>
            <w:szCs w:val="24"/>
            <w:highlight w:val="yellow"/>
          </w:rPr>
          <w:delText xml:space="preserve"> Therefore, the proposed RILTP </w:delText>
        </w:r>
        <w:r w:rsidR="006F26CB" w:rsidRPr="00E65189" w:rsidDel="0080787C">
          <w:rPr>
            <w:rFonts w:ascii="Times New Roman" w:hAnsi="Times New Roman" w:cs="Times New Roman"/>
            <w:sz w:val="24"/>
            <w:szCs w:val="24"/>
            <w:highlight w:val="yellow"/>
          </w:rPr>
          <w:delText xml:space="preserve">is a generalized algorithm that successfully </w:delText>
        </w:r>
        <w:r w:rsidRPr="00E65189" w:rsidDel="0080787C">
          <w:rPr>
            <w:rFonts w:ascii="Times New Roman" w:hAnsi="Times New Roman" w:cs="Times New Roman"/>
            <w:sz w:val="24"/>
            <w:szCs w:val="24"/>
            <w:highlight w:val="yellow"/>
          </w:rPr>
          <w:delText>elimina</w:delText>
        </w:r>
        <w:r w:rsidR="006F26CB" w:rsidRPr="00E65189" w:rsidDel="0080787C">
          <w:rPr>
            <w:rFonts w:ascii="Times New Roman" w:hAnsi="Times New Roman" w:cs="Times New Roman"/>
            <w:sz w:val="24"/>
            <w:szCs w:val="24"/>
            <w:highlight w:val="yellow"/>
          </w:rPr>
          <w:delText>tes all the over fitting issues</w:delText>
        </w:r>
      </w:del>
      <w:r w:rsidR="006F26CB" w:rsidRPr="00E65189">
        <w:rPr>
          <w:rFonts w:ascii="Times New Roman" w:hAnsi="Times New Roman" w:cs="Times New Roman"/>
          <w:sz w:val="24"/>
          <w:szCs w:val="24"/>
          <w:highlight w:val="yellow"/>
        </w:rPr>
        <w:t>.</w:t>
      </w:r>
      <w:r w:rsidR="006F26CB">
        <w:rPr>
          <w:rFonts w:ascii="Times New Roman" w:hAnsi="Times New Roman" w:cs="Times New Roman"/>
          <w:sz w:val="24"/>
          <w:szCs w:val="24"/>
        </w:rPr>
        <w:t xml:space="preserve"> </w:t>
      </w:r>
      <w:r w:rsidR="00E65189">
        <w:rPr>
          <w:rFonts w:ascii="Times New Roman" w:hAnsi="Times New Roman" w:cs="Times New Roman"/>
          <w:sz w:val="24"/>
          <w:szCs w:val="24"/>
        </w:rPr>
        <w:t xml:space="preserve"> </w:t>
      </w:r>
    </w:p>
    <w:p w14:paraId="6EAEA671" w14:textId="4AF84C5F" w:rsidR="00AC3D5A" w:rsidRDefault="00205CB7" w:rsidP="006D3A26">
      <w:pPr>
        <w:spacing w:line="360" w:lineRule="auto"/>
        <w:jc w:val="both"/>
        <w:rPr>
          <w:rFonts w:ascii="Times New Roman" w:hAnsi="Times New Roman" w:cs="Times New Roman"/>
          <w:sz w:val="24"/>
          <w:szCs w:val="24"/>
        </w:rPr>
      </w:pPr>
      <w:r>
        <w:rPr>
          <w:rFonts w:ascii="Times New Roman" w:hAnsi="Times New Roman" w:cs="Times New Roman"/>
          <w:sz w:val="24"/>
          <w:szCs w:val="24"/>
        </w:rPr>
        <w:t>As previously mentioned, in many feature extraction technique</w:t>
      </w:r>
      <w:r w:rsidR="00AF1B6E">
        <w:rPr>
          <w:rFonts w:ascii="Times New Roman" w:hAnsi="Times New Roman" w:cs="Times New Roman"/>
          <w:sz w:val="24"/>
          <w:szCs w:val="24"/>
        </w:rPr>
        <w:t>s</w:t>
      </w:r>
      <w:r>
        <w:rPr>
          <w:rFonts w:ascii="Times New Roman" w:hAnsi="Times New Roman" w:cs="Times New Roman"/>
          <w:sz w:val="24"/>
          <w:szCs w:val="24"/>
        </w:rPr>
        <w:t xml:space="preserve"> the main concern is to handle the redundant features. The unwanted features hampers the trained model, hence, decreasing the classification accuracy. </w:t>
      </w:r>
      <w:r w:rsidR="00F04879">
        <w:rPr>
          <w:rFonts w:ascii="Times New Roman" w:hAnsi="Times New Roman" w:cs="Times New Roman"/>
          <w:sz w:val="24"/>
          <w:szCs w:val="24"/>
        </w:rPr>
        <w:t xml:space="preserve">So we have proposed a BPSO based feature selection technique to get rid of the redundant features. </w:t>
      </w:r>
      <w:r w:rsidR="00C820DE">
        <w:rPr>
          <w:rFonts w:ascii="Times New Roman" w:hAnsi="Times New Roman" w:cs="Times New Roman"/>
          <w:sz w:val="24"/>
          <w:szCs w:val="24"/>
        </w:rPr>
        <w:t>Initially, the number of features are 72, whereas, the feature dimension have decreased to 32 after applying feature selection method. At the same time the accuracy has also increased to 97.5%. The proposed feature selection method decreased the feature dimension by 55% and increased the classif</w:t>
      </w:r>
      <w:r w:rsidR="002C01A5">
        <w:rPr>
          <w:rFonts w:ascii="Times New Roman" w:hAnsi="Times New Roman" w:cs="Times New Roman"/>
          <w:sz w:val="24"/>
          <w:szCs w:val="24"/>
        </w:rPr>
        <w:t>ication accuracy simultaneously</w:t>
      </w:r>
      <w:r w:rsidR="009B4D8D">
        <w:rPr>
          <w:rFonts w:ascii="Times New Roman" w:hAnsi="Times New Roman" w:cs="Times New Roman"/>
          <w:sz w:val="24"/>
          <w:szCs w:val="24"/>
        </w:rPr>
        <w:t>.</w:t>
      </w:r>
      <w:r w:rsidR="00C820DE">
        <w:rPr>
          <w:rFonts w:ascii="Times New Roman" w:hAnsi="Times New Roman" w:cs="Times New Roman"/>
          <w:sz w:val="24"/>
          <w:szCs w:val="24"/>
        </w:rPr>
        <w:t xml:space="preserve"> </w:t>
      </w:r>
      <w:r w:rsidR="00AF1B6E">
        <w:rPr>
          <w:rFonts w:ascii="Times New Roman" w:hAnsi="Times New Roman" w:cs="Times New Roman"/>
          <w:sz w:val="24"/>
          <w:szCs w:val="24"/>
        </w:rPr>
        <w:t xml:space="preserve">Table </w:t>
      </w:r>
      <w:ins w:id="156" w:author="User" w:date="2020-07-29T20:36:00Z">
        <w:r w:rsidR="00FA0C6C">
          <w:rPr>
            <w:rFonts w:ascii="Times New Roman" w:hAnsi="Times New Roman" w:cs="Times New Roman"/>
            <w:sz w:val="24"/>
            <w:szCs w:val="24"/>
          </w:rPr>
          <w:t>4</w:t>
        </w:r>
      </w:ins>
      <w:del w:id="157" w:author="User" w:date="2020-07-29T20:36:00Z">
        <w:r w:rsidR="00AF1B6E" w:rsidDel="00FA0C6C">
          <w:rPr>
            <w:rFonts w:ascii="Times New Roman" w:hAnsi="Times New Roman" w:cs="Times New Roman"/>
            <w:sz w:val="24"/>
            <w:szCs w:val="24"/>
          </w:rPr>
          <w:delText>3</w:delText>
        </w:r>
      </w:del>
      <w:r w:rsidR="00470E9D">
        <w:rPr>
          <w:rFonts w:ascii="Times New Roman" w:hAnsi="Times New Roman" w:cs="Times New Roman"/>
          <w:sz w:val="24"/>
          <w:szCs w:val="24"/>
        </w:rPr>
        <w:t xml:space="preserve"> shows </w:t>
      </w:r>
      <w:r w:rsidR="00FC6CB1">
        <w:rPr>
          <w:rFonts w:ascii="Times New Roman" w:hAnsi="Times New Roman" w:cs="Times New Roman"/>
          <w:sz w:val="24"/>
          <w:szCs w:val="24"/>
        </w:rPr>
        <w:t>a</w:t>
      </w:r>
      <w:r w:rsidR="00470E9D">
        <w:rPr>
          <w:rFonts w:ascii="Times New Roman" w:hAnsi="Times New Roman" w:cs="Times New Roman"/>
          <w:sz w:val="24"/>
          <w:szCs w:val="24"/>
        </w:rPr>
        <w:t xml:space="preserve"> detailed result obtained from the feature selection method. </w:t>
      </w:r>
    </w:p>
    <w:p w14:paraId="3D3436E2" w14:textId="0851F388" w:rsidR="00AC3D5A" w:rsidRDefault="00AF1B6E" w:rsidP="006D3A2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ins w:id="158" w:author="User" w:date="2020-07-29T20:36:00Z">
        <w:r w:rsidR="00FA0C6C">
          <w:rPr>
            <w:rFonts w:ascii="Times New Roman" w:hAnsi="Times New Roman" w:cs="Times New Roman"/>
            <w:sz w:val="24"/>
            <w:szCs w:val="24"/>
          </w:rPr>
          <w:t>4</w:t>
        </w:r>
      </w:ins>
      <w:del w:id="159" w:author="User" w:date="2020-07-29T20:36:00Z">
        <w:r w:rsidDel="00FA0C6C">
          <w:rPr>
            <w:rFonts w:ascii="Times New Roman" w:hAnsi="Times New Roman" w:cs="Times New Roman"/>
            <w:sz w:val="24"/>
            <w:szCs w:val="24"/>
          </w:rPr>
          <w:delText>3</w:delText>
        </w:r>
      </w:del>
      <w:r w:rsidR="0098663E">
        <w:rPr>
          <w:rFonts w:ascii="Times New Roman" w:hAnsi="Times New Roman" w:cs="Times New Roman"/>
          <w:sz w:val="24"/>
          <w:szCs w:val="24"/>
        </w:rPr>
        <w:t>: outcome of the feature selection method:</w:t>
      </w:r>
    </w:p>
    <w:tbl>
      <w:tblPr>
        <w:tblStyle w:val="TableGrid"/>
        <w:tblW w:w="0" w:type="auto"/>
        <w:tblLook w:val="04A0" w:firstRow="1" w:lastRow="0" w:firstColumn="1" w:lastColumn="0" w:noHBand="0" w:noVBand="1"/>
      </w:tblPr>
      <w:tblGrid>
        <w:gridCol w:w="2337"/>
        <w:gridCol w:w="2337"/>
        <w:gridCol w:w="2338"/>
        <w:gridCol w:w="2338"/>
      </w:tblGrid>
      <w:tr w:rsidR="003B526A" w14:paraId="0A2FDDE0" w14:textId="77777777" w:rsidTr="003B526A">
        <w:tc>
          <w:tcPr>
            <w:tcW w:w="2337" w:type="dxa"/>
          </w:tcPr>
          <w:p w14:paraId="172A636E" w14:textId="77777777" w:rsidR="003B526A" w:rsidRDefault="003B526A" w:rsidP="003B526A">
            <w:pPr>
              <w:spacing w:line="360" w:lineRule="auto"/>
              <w:jc w:val="center"/>
              <w:rPr>
                <w:rFonts w:ascii="Times New Roman" w:hAnsi="Times New Roman" w:cs="Times New Roman"/>
                <w:sz w:val="24"/>
                <w:szCs w:val="24"/>
              </w:rPr>
            </w:pPr>
            <w:r>
              <w:rPr>
                <w:rFonts w:ascii="Times New Roman" w:hAnsi="Times New Roman" w:cs="Times New Roman"/>
                <w:sz w:val="24"/>
                <w:szCs w:val="24"/>
              </w:rPr>
              <w:t>Feature Dimension before Feature selection</w:t>
            </w:r>
          </w:p>
        </w:tc>
        <w:tc>
          <w:tcPr>
            <w:tcW w:w="2337" w:type="dxa"/>
          </w:tcPr>
          <w:p w14:paraId="503538F1" w14:textId="77777777" w:rsidR="003B526A" w:rsidRDefault="003B526A" w:rsidP="003B526A">
            <w:pPr>
              <w:spacing w:line="360" w:lineRule="auto"/>
              <w:jc w:val="center"/>
              <w:rPr>
                <w:rFonts w:ascii="Times New Roman" w:hAnsi="Times New Roman" w:cs="Times New Roman"/>
                <w:sz w:val="24"/>
                <w:szCs w:val="24"/>
              </w:rPr>
            </w:pPr>
            <w:r>
              <w:rPr>
                <w:rFonts w:ascii="Times New Roman" w:hAnsi="Times New Roman" w:cs="Times New Roman"/>
                <w:sz w:val="24"/>
                <w:szCs w:val="24"/>
              </w:rPr>
              <w:t>Accuracy before feature selection</w:t>
            </w:r>
          </w:p>
        </w:tc>
        <w:tc>
          <w:tcPr>
            <w:tcW w:w="2338" w:type="dxa"/>
          </w:tcPr>
          <w:p w14:paraId="24D6686B" w14:textId="77777777" w:rsidR="003B526A" w:rsidRDefault="003B526A" w:rsidP="003B526A">
            <w:pPr>
              <w:spacing w:line="360" w:lineRule="auto"/>
              <w:jc w:val="center"/>
              <w:rPr>
                <w:rFonts w:ascii="Times New Roman" w:hAnsi="Times New Roman" w:cs="Times New Roman"/>
                <w:sz w:val="24"/>
                <w:szCs w:val="24"/>
              </w:rPr>
            </w:pPr>
            <w:r>
              <w:rPr>
                <w:rFonts w:ascii="Times New Roman" w:hAnsi="Times New Roman" w:cs="Times New Roman"/>
                <w:sz w:val="24"/>
                <w:szCs w:val="24"/>
              </w:rPr>
              <w:t>Feature Dimension After Feature selection</w:t>
            </w:r>
          </w:p>
        </w:tc>
        <w:tc>
          <w:tcPr>
            <w:tcW w:w="2338" w:type="dxa"/>
          </w:tcPr>
          <w:p w14:paraId="507095CE" w14:textId="77777777" w:rsidR="003B526A" w:rsidRDefault="003B526A" w:rsidP="003B526A">
            <w:pPr>
              <w:spacing w:line="360" w:lineRule="auto"/>
              <w:jc w:val="center"/>
              <w:rPr>
                <w:rFonts w:ascii="Times New Roman" w:hAnsi="Times New Roman" w:cs="Times New Roman"/>
                <w:sz w:val="24"/>
                <w:szCs w:val="24"/>
              </w:rPr>
            </w:pPr>
            <w:r>
              <w:rPr>
                <w:rFonts w:ascii="Times New Roman" w:hAnsi="Times New Roman" w:cs="Times New Roman"/>
                <w:sz w:val="24"/>
                <w:szCs w:val="24"/>
              </w:rPr>
              <w:t>Accuracy after feature selection</w:t>
            </w:r>
          </w:p>
        </w:tc>
      </w:tr>
      <w:tr w:rsidR="003B526A" w14:paraId="267828ED" w14:textId="77777777" w:rsidTr="003B526A">
        <w:tc>
          <w:tcPr>
            <w:tcW w:w="2337" w:type="dxa"/>
          </w:tcPr>
          <w:p w14:paraId="695F8C46" w14:textId="77777777" w:rsidR="003B526A" w:rsidRDefault="003B526A" w:rsidP="003B526A">
            <w:pPr>
              <w:spacing w:line="360" w:lineRule="auto"/>
              <w:jc w:val="center"/>
              <w:rPr>
                <w:rFonts w:ascii="Times New Roman" w:hAnsi="Times New Roman" w:cs="Times New Roman"/>
                <w:sz w:val="24"/>
                <w:szCs w:val="24"/>
              </w:rPr>
            </w:pPr>
            <w:r>
              <w:rPr>
                <w:rFonts w:ascii="Times New Roman" w:hAnsi="Times New Roman" w:cs="Times New Roman"/>
                <w:sz w:val="24"/>
                <w:szCs w:val="24"/>
              </w:rPr>
              <w:t>72</w:t>
            </w:r>
          </w:p>
        </w:tc>
        <w:tc>
          <w:tcPr>
            <w:tcW w:w="2337" w:type="dxa"/>
          </w:tcPr>
          <w:p w14:paraId="11955896" w14:textId="77777777" w:rsidR="003B526A" w:rsidRDefault="003B526A" w:rsidP="003B526A">
            <w:pPr>
              <w:spacing w:line="360" w:lineRule="auto"/>
              <w:jc w:val="center"/>
              <w:rPr>
                <w:rFonts w:ascii="Times New Roman" w:hAnsi="Times New Roman" w:cs="Times New Roman"/>
                <w:sz w:val="24"/>
                <w:szCs w:val="24"/>
              </w:rPr>
            </w:pPr>
            <w:r>
              <w:rPr>
                <w:rFonts w:ascii="Times New Roman" w:hAnsi="Times New Roman" w:cs="Times New Roman"/>
                <w:sz w:val="24"/>
                <w:szCs w:val="24"/>
              </w:rPr>
              <w:t>97.09%</w:t>
            </w:r>
          </w:p>
        </w:tc>
        <w:tc>
          <w:tcPr>
            <w:tcW w:w="2338" w:type="dxa"/>
          </w:tcPr>
          <w:p w14:paraId="29742F56" w14:textId="77777777" w:rsidR="003B526A" w:rsidRDefault="003B526A" w:rsidP="003B526A">
            <w:pPr>
              <w:spacing w:line="360" w:lineRule="auto"/>
              <w:jc w:val="center"/>
              <w:rPr>
                <w:rFonts w:ascii="Times New Roman" w:hAnsi="Times New Roman" w:cs="Times New Roman"/>
                <w:sz w:val="24"/>
                <w:szCs w:val="24"/>
              </w:rPr>
            </w:pPr>
            <w:r>
              <w:rPr>
                <w:rFonts w:ascii="Times New Roman" w:hAnsi="Times New Roman" w:cs="Times New Roman"/>
                <w:sz w:val="24"/>
                <w:szCs w:val="24"/>
              </w:rPr>
              <w:t>32</w:t>
            </w:r>
          </w:p>
        </w:tc>
        <w:tc>
          <w:tcPr>
            <w:tcW w:w="2338" w:type="dxa"/>
          </w:tcPr>
          <w:p w14:paraId="6948BC99" w14:textId="77777777" w:rsidR="003B526A" w:rsidRDefault="003B526A" w:rsidP="003B526A">
            <w:pPr>
              <w:spacing w:line="360" w:lineRule="auto"/>
              <w:jc w:val="center"/>
              <w:rPr>
                <w:rFonts w:ascii="Times New Roman" w:hAnsi="Times New Roman" w:cs="Times New Roman"/>
                <w:sz w:val="24"/>
                <w:szCs w:val="24"/>
              </w:rPr>
            </w:pPr>
            <w:r>
              <w:rPr>
                <w:rFonts w:ascii="Times New Roman" w:hAnsi="Times New Roman" w:cs="Times New Roman"/>
                <w:sz w:val="24"/>
                <w:szCs w:val="24"/>
              </w:rPr>
              <w:t>97.5%</w:t>
            </w:r>
          </w:p>
        </w:tc>
      </w:tr>
    </w:tbl>
    <w:p w14:paraId="6AC6E2CA" w14:textId="0A0B16A6" w:rsidR="00AC3D5A" w:rsidRDefault="00AC3D5A" w:rsidP="006D3A26">
      <w:pPr>
        <w:spacing w:line="360" w:lineRule="auto"/>
        <w:jc w:val="both"/>
        <w:rPr>
          <w:rFonts w:ascii="Times New Roman" w:hAnsi="Times New Roman" w:cs="Times New Roman"/>
          <w:sz w:val="24"/>
          <w:szCs w:val="24"/>
        </w:rPr>
      </w:pPr>
    </w:p>
    <w:p w14:paraId="04828E69" w14:textId="210E9EBE" w:rsidR="00D47ED8" w:rsidRPr="00A5127F" w:rsidRDefault="00D47ED8" w:rsidP="00D47ED8">
      <w:pPr>
        <w:spacing w:line="360" w:lineRule="auto"/>
        <w:jc w:val="both"/>
        <w:rPr>
          <w:rFonts w:ascii="Times New Roman" w:hAnsi="Times New Roman" w:cs="Times New Roman"/>
          <w:sz w:val="24"/>
          <w:szCs w:val="24"/>
          <w:highlight w:val="yellow"/>
        </w:rPr>
      </w:pPr>
      <w:r w:rsidRPr="00A5127F">
        <w:rPr>
          <w:rFonts w:ascii="Times New Roman" w:hAnsi="Times New Roman" w:cs="Times New Roman"/>
          <w:sz w:val="24"/>
          <w:szCs w:val="24"/>
          <w:highlight w:val="yellow"/>
        </w:rPr>
        <w:t xml:space="preserve">The </w:t>
      </w:r>
      <w:r w:rsidRPr="00A5127F">
        <w:rPr>
          <w:rFonts w:ascii="Times New Roman" w:eastAsia="Times New Roman" w:hAnsi="Times New Roman" w:cs="Times New Roman"/>
          <w:bCs/>
          <w:i/>
          <w:sz w:val="24"/>
          <w:szCs w:val="24"/>
          <w:highlight w:val="yellow"/>
        </w:rPr>
        <w:t>population size</w:t>
      </w:r>
      <w:r w:rsidRPr="00A5127F">
        <w:rPr>
          <w:rFonts w:ascii="Times New Roman" w:eastAsia="Times New Roman" w:hAnsi="Times New Roman" w:cs="Times New Roman"/>
          <w:bCs/>
          <w:sz w:val="24"/>
          <w:szCs w:val="24"/>
          <w:highlight w:val="yellow"/>
        </w:rPr>
        <w:t xml:space="preserve"> </w:t>
      </w:r>
      <w:r w:rsidR="00A5127F" w:rsidRPr="00A5127F">
        <w:rPr>
          <w:rFonts w:ascii="Times New Roman" w:eastAsia="Times New Roman" w:hAnsi="Times New Roman" w:cs="Times New Roman"/>
          <w:bCs/>
          <w:sz w:val="24"/>
          <w:szCs w:val="24"/>
          <w:highlight w:val="yellow"/>
        </w:rPr>
        <w:t>vs.</w:t>
      </w:r>
      <w:r w:rsidRPr="00A5127F">
        <w:rPr>
          <w:rFonts w:ascii="Times New Roman" w:eastAsia="Times New Roman" w:hAnsi="Times New Roman" w:cs="Times New Roman"/>
          <w:bCs/>
          <w:sz w:val="24"/>
          <w:szCs w:val="24"/>
          <w:highlight w:val="yellow"/>
        </w:rPr>
        <w:t xml:space="preserve"> </w:t>
      </w:r>
      <w:r w:rsidRPr="00A5127F">
        <w:rPr>
          <w:rFonts w:ascii="Times New Roman" w:eastAsia="Times New Roman" w:hAnsi="Times New Roman" w:cs="Times New Roman"/>
          <w:bCs/>
          <w:i/>
          <w:sz w:val="24"/>
          <w:szCs w:val="24"/>
          <w:highlight w:val="yellow"/>
        </w:rPr>
        <w:t>accuracy</w:t>
      </w:r>
      <w:r w:rsidRPr="00A5127F">
        <w:rPr>
          <w:rFonts w:ascii="Times New Roman" w:eastAsia="Times New Roman" w:hAnsi="Times New Roman" w:cs="Times New Roman"/>
          <w:bCs/>
          <w:sz w:val="24"/>
          <w:szCs w:val="24"/>
          <w:highlight w:val="yellow"/>
        </w:rPr>
        <w:t xml:space="preserve"> </w:t>
      </w:r>
      <w:r w:rsidRPr="00A5127F">
        <w:rPr>
          <w:rFonts w:ascii="Times New Roman" w:hAnsi="Times New Roman" w:cs="Times New Roman"/>
          <w:sz w:val="24"/>
          <w:szCs w:val="24"/>
          <w:highlight w:val="yellow"/>
        </w:rPr>
        <w:t xml:space="preserve">graph is shown in Figure 4(a). The BPSO algorithm </w:t>
      </w:r>
      <w:del w:id="160" w:author="User" w:date="2020-07-29T20:17:00Z">
        <w:r w:rsidRPr="00A5127F" w:rsidDel="001E0338">
          <w:rPr>
            <w:rFonts w:ascii="Times New Roman" w:hAnsi="Times New Roman" w:cs="Times New Roman"/>
            <w:sz w:val="24"/>
            <w:szCs w:val="24"/>
            <w:highlight w:val="yellow"/>
          </w:rPr>
          <w:delText xml:space="preserve">was </w:delText>
        </w:r>
      </w:del>
      <w:ins w:id="161" w:author="User" w:date="2020-07-29T20:17:00Z">
        <w:r w:rsidR="001E0338">
          <w:rPr>
            <w:rFonts w:ascii="Times New Roman" w:hAnsi="Times New Roman" w:cs="Times New Roman"/>
            <w:sz w:val="24"/>
            <w:szCs w:val="24"/>
            <w:highlight w:val="yellow"/>
          </w:rPr>
          <w:t>is</w:t>
        </w:r>
        <w:r w:rsidR="001E0338" w:rsidRPr="00A5127F">
          <w:rPr>
            <w:rFonts w:ascii="Times New Roman" w:hAnsi="Times New Roman" w:cs="Times New Roman"/>
            <w:sz w:val="24"/>
            <w:szCs w:val="24"/>
            <w:highlight w:val="yellow"/>
          </w:rPr>
          <w:t xml:space="preserve"> </w:t>
        </w:r>
      </w:ins>
      <w:r w:rsidRPr="00A5127F">
        <w:rPr>
          <w:rFonts w:ascii="Times New Roman" w:hAnsi="Times New Roman" w:cs="Times New Roman"/>
          <w:sz w:val="24"/>
          <w:szCs w:val="24"/>
          <w:highlight w:val="yellow"/>
        </w:rPr>
        <w:t xml:space="preserve">applied for 30 iterations over the population to calculate results for this graph. The population size denotes the number of particles present in the swarm in the BPSO. The classification accuracy starts off with 89.89% for 5 number of particles and increases linearly </w:t>
      </w:r>
      <w:del w:id="162" w:author="User" w:date="2020-07-29T20:18:00Z">
        <w:r w:rsidRPr="00A5127F" w:rsidDel="001E0338">
          <w:rPr>
            <w:rFonts w:ascii="Times New Roman" w:hAnsi="Times New Roman" w:cs="Times New Roman"/>
            <w:sz w:val="24"/>
            <w:szCs w:val="24"/>
            <w:highlight w:val="yellow"/>
          </w:rPr>
          <w:delText xml:space="preserve">reaching </w:delText>
        </w:r>
      </w:del>
      <w:ins w:id="163" w:author="User" w:date="2020-07-29T20:18:00Z">
        <w:r w:rsidR="001E0338">
          <w:rPr>
            <w:rFonts w:ascii="Times New Roman" w:hAnsi="Times New Roman" w:cs="Times New Roman"/>
            <w:sz w:val="24"/>
            <w:szCs w:val="24"/>
            <w:highlight w:val="yellow"/>
          </w:rPr>
          <w:t>t</w:t>
        </w:r>
      </w:ins>
      <w:ins w:id="164" w:author="User" w:date="2020-07-29T20:19:00Z">
        <w:r w:rsidR="001E0338">
          <w:rPr>
            <w:rFonts w:ascii="Times New Roman" w:hAnsi="Times New Roman" w:cs="Times New Roman"/>
            <w:sz w:val="24"/>
            <w:szCs w:val="24"/>
            <w:highlight w:val="yellow"/>
          </w:rPr>
          <w:t>o</w:t>
        </w:r>
      </w:ins>
      <w:ins w:id="165" w:author="User" w:date="2020-07-29T20:18:00Z">
        <w:r w:rsidR="001E0338" w:rsidRPr="00A5127F">
          <w:rPr>
            <w:rFonts w:ascii="Times New Roman" w:hAnsi="Times New Roman" w:cs="Times New Roman"/>
            <w:sz w:val="24"/>
            <w:szCs w:val="24"/>
            <w:highlight w:val="yellow"/>
          </w:rPr>
          <w:t xml:space="preserve"> </w:t>
        </w:r>
      </w:ins>
      <w:r w:rsidRPr="00A5127F">
        <w:rPr>
          <w:rFonts w:ascii="Times New Roman" w:hAnsi="Times New Roman" w:cs="Times New Roman"/>
          <w:sz w:val="24"/>
          <w:szCs w:val="24"/>
          <w:highlight w:val="yellow"/>
        </w:rPr>
        <w:t xml:space="preserve">a maximum of 95.7% at 20 population size. Further increase in population size does not increase accuracy any </w:t>
      </w:r>
      <w:r w:rsidR="009E3197" w:rsidRPr="00A5127F">
        <w:rPr>
          <w:rFonts w:ascii="Times New Roman" w:hAnsi="Times New Roman" w:cs="Times New Roman"/>
          <w:sz w:val="24"/>
          <w:szCs w:val="24"/>
          <w:highlight w:val="yellow"/>
        </w:rPr>
        <w:t>higher.</w:t>
      </w:r>
    </w:p>
    <w:p w14:paraId="667086FD" w14:textId="4E9BD0C2" w:rsidR="00D47ED8" w:rsidRPr="00A5127F" w:rsidRDefault="00D47ED8" w:rsidP="00D47ED8">
      <w:pPr>
        <w:spacing w:line="360" w:lineRule="auto"/>
        <w:jc w:val="both"/>
        <w:rPr>
          <w:rFonts w:ascii="Times New Roman" w:hAnsi="Times New Roman" w:cs="Times New Roman"/>
          <w:sz w:val="24"/>
          <w:szCs w:val="24"/>
          <w:highlight w:val="yellow"/>
        </w:rPr>
      </w:pPr>
      <w:r w:rsidRPr="00A5127F">
        <w:rPr>
          <w:rFonts w:ascii="Times New Roman" w:hAnsi="Times New Roman" w:cs="Times New Roman"/>
          <w:sz w:val="24"/>
          <w:szCs w:val="24"/>
          <w:highlight w:val="yellow"/>
        </w:rPr>
        <w:t xml:space="preserve">The </w:t>
      </w:r>
      <w:r w:rsidRPr="00A5127F">
        <w:rPr>
          <w:rFonts w:ascii="Times New Roman" w:eastAsia="Times New Roman" w:hAnsi="Times New Roman" w:cs="Times New Roman"/>
          <w:bCs/>
          <w:i/>
          <w:sz w:val="24"/>
          <w:szCs w:val="24"/>
          <w:highlight w:val="yellow"/>
        </w:rPr>
        <w:t>number of iteration</w:t>
      </w:r>
      <w:r w:rsidRPr="00A5127F">
        <w:rPr>
          <w:rFonts w:ascii="Times New Roman" w:eastAsia="Times New Roman" w:hAnsi="Times New Roman" w:cs="Times New Roman"/>
          <w:bCs/>
          <w:sz w:val="24"/>
          <w:szCs w:val="24"/>
          <w:highlight w:val="yellow"/>
        </w:rPr>
        <w:t xml:space="preserve"> vs </w:t>
      </w:r>
      <w:r w:rsidRPr="00A5127F">
        <w:rPr>
          <w:rFonts w:ascii="Times New Roman" w:eastAsia="Times New Roman" w:hAnsi="Times New Roman" w:cs="Times New Roman"/>
          <w:bCs/>
          <w:i/>
          <w:sz w:val="24"/>
          <w:szCs w:val="24"/>
          <w:highlight w:val="yellow"/>
        </w:rPr>
        <w:t>accuracy</w:t>
      </w:r>
      <w:r w:rsidRPr="00A5127F">
        <w:rPr>
          <w:rFonts w:ascii="Times New Roman" w:eastAsia="Times New Roman" w:hAnsi="Times New Roman" w:cs="Times New Roman"/>
          <w:bCs/>
          <w:sz w:val="24"/>
          <w:szCs w:val="24"/>
          <w:highlight w:val="yellow"/>
        </w:rPr>
        <w:t xml:space="preserve"> </w:t>
      </w:r>
      <w:r w:rsidRPr="00A5127F">
        <w:rPr>
          <w:rFonts w:ascii="Times New Roman" w:hAnsi="Times New Roman" w:cs="Times New Roman"/>
          <w:sz w:val="24"/>
          <w:szCs w:val="24"/>
          <w:highlight w:val="yellow"/>
        </w:rPr>
        <w:t xml:space="preserve">graph is shown in Figure 4(b). The population size consisted of 20 particles. The Accuracy </w:t>
      </w:r>
      <w:del w:id="166" w:author="User" w:date="2020-07-29T20:20:00Z">
        <w:r w:rsidRPr="00A5127F" w:rsidDel="001E0338">
          <w:rPr>
            <w:rFonts w:ascii="Times New Roman" w:hAnsi="Times New Roman" w:cs="Times New Roman"/>
            <w:sz w:val="24"/>
            <w:szCs w:val="24"/>
            <w:highlight w:val="yellow"/>
          </w:rPr>
          <w:delText>starte</w:delText>
        </w:r>
      </w:del>
      <w:ins w:id="167" w:author="User" w:date="2020-07-29T20:20:00Z">
        <w:r w:rsidR="001E0338" w:rsidRPr="00A5127F">
          <w:rPr>
            <w:rFonts w:ascii="Times New Roman" w:hAnsi="Times New Roman" w:cs="Times New Roman"/>
            <w:sz w:val="24"/>
            <w:szCs w:val="24"/>
            <w:highlight w:val="yellow"/>
          </w:rPr>
          <w:t>starts</w:t>
        </w:r>
      </w:ins>
      <w:del w:id="168" w:author="User" w:date="2020-07-29T20:20:00Z">
        <w:r w:rsidRPr="00A5127F" w:rsidDel="001E0338">
          <w:rPr>
            <w:rFonts w:ascii="Times New Roman" w:hAnsi="Times New Roman" w:cs="Times New Roman"/>
            <w:sz w:val="24"/>
            <w:szCs w:val="24"/>
            <w:highlight w:val="yellow"/>
          </w:rPr>
          <w:delText>d</w:delText>
        </w:r>
      </w:del>
      <w:r w:rsidRPr="00A5127F">
        <w:rPr>
          <w:rFonts w:ascii="Times New Roman" w:hAnsi="Times New Roman" w:cs="Times New Roman"/>
          <w:sz w:val="24"/>
          <w:szCs w:val="24"/>
          <w:highlight w:val="yellow"/>
        </w:rPr>
        <w:t xml:space="preserve"> with 89.85% at 5 iterations and increase</w:t>
      </w:r>
      <w:ins w:id="169" w:author="User" w:date="2020-07-29T20:20:00Z">
        <w:r w:rsidR="001E0338">
          <w:rPr>
            <w:rFonts w:ascii="Times New Roman" w:hAnsi="Times New Roman" w:cs="Times New Roman"/>
            <w:sz w:val="24"/>
            <w:szCs w:val="24"/>
            <w:highlight w:val="yellow"/>
          </w:rPr>
          <w:t>s</w:t>
        </w:r>
      </w:ins>
      <w:del w:id="170" w:author="User" w:date="2020-07-29T20:20:00Z">
        <w:r w:rsidRPr="00A5127F" w:rsidDel="001E0338">
          <w:rPr>
            <w:rFonts w:ascii="Times New Roman" w:hAnsi="Times New Roman" w:cs="Times New Roman"/>
            <w:sz w:val="24"/>
            <w:szCs w:val="24"/>
            <w:highlight w:val="yellow"/>
          </w:rPr>
          <w:delText>d</w:delText>
        </w:r>
      </w:del>
      <w:r w:rsidRPr="00A5127F">
        <w:rPr>
          <w:rFonts w:ascii="Times New Roman" w:hAnsi="Times New Roman" w:cs="Times New Roman"/>
          <w:sz w:val="24"/>
          <w:szCs w:val="24"/>
          <w:highlight w:val="yellow"/>
        </w:rPr>
        <w:t xml:space="preserve"> linearly with iterations</w:t>
      </w:r>
      <w:ins w:id="171" w:author="User" w:date="2020-07-29T20:21:00Z">
        <w:r w:rsidR="001E0338">
          <w:rPr>
            <w:rFonts w:ascii="Times New Roman" w:hAnsi="Times New Roman" w:cs="Times New Roman"/>
            <w:sz w:val="24"/>
            <w:szCs w:val="24"/>
            <w:highlight w:val="yellow"/>
          </w:rPr>
          <w:t>. It</w:t>
        </w:r>
      </w:ins>
      <w:r w:rsidRPr="00A5127F">
        <w:rPr>
          <w:rFonts w:ascii="Times New Roman" w:hAnsi="Times New Roman" w:cs="Times New Roman"/>
          <w:sz w:val="24"/>
          <w:szCs w:val="24"/>
          <w:highlight w:val="yellow"/>
        </w:rPr>
        <w:t xml:space="preserve"> reach</w:t>
      </w:r>
      <w:ins w:id="172" w:author="User" w:date="2020-07-29T20:21:00Z">
        <w:r w:rsidR="001E0338">
          <w:rPr>
            <w:rFonts w:ascii="Times New Roman" w:hAnsi="Times New Roman" w:cs="Times New Roman"/>
            <w:sz w:val="24"/>
            <w:szCs w:val="24"/>
            <w:highlight w:val="yellow"/>
          </w:rPr>
          <w:t>es</w:t>
        </w:r>
      </w:ins>
      <w:del w:id="173" w:author="User" w:date="2020-07-29T20:21:00Z">
        <w:r w:rsidRPr="00A5127F" w:rsidDel="001E0338">
          <w:rPr>
            <w:rFonts w:ascii="Times New Roman" w:hAnsi="Times New Roman" w:cs="Times New Roman"/>
            <w:sz w:val="24"/>
            <w:szCs w:val="24"/>
            <w:highlight w:val="yellow"/>
          </w:rPr>
          <w:delText>ing</w:delText>
        </w:r>
      </w:del>
      <w:r w:rsidRPr="00A5127F">
        <w:rPr>
          <w:rFonts w:ascii="Times New Roman" w:hAnsi="Times New Roman" w:cs="Times New Roman"/>
          <w:sz w:val="24"/>
          <w:szCs w:val="24"/>
          <w:highlight w:val="yellow"/>
        </w:rPr>
        <w:t xml:space="preserve"> a global maximum of 97.5% at 25 iterations.</w:t>
      </w:r>
    </w:p>
    <w:p w14:paraId="6F2326FB" w14:textId="77777777" w:rsidR="00D47ED8" w:rsidRPr="00A5127F" w:rsidRDefault="00D47ED8" w:rsidP="00D47ED8">
      <w:pPr>
        <w:spacing w:after="0" w:line="240" w:lineRule="auto"/>
        <w:jc w:val="both"/>
        <w:rPr>
          <w:rFonts w:ascii="Times New Roman" w:eastAsia="Times New Roman" w:hAnsi="Times New Roman" w:cs="Times New Roman"/>
          <w:b/>
          <w:sz w:val="24"/>
          <w:szCs w:val="24"/>
          <w:highlight w:val="yellow"/>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5"/>
        <w:gridCol w:w="4675"/>
      </w:tblGrid>
      <w:tr w:rsidR="00A5127F" w:rsidRPr="00A5127F" w14:paraId="1B67B898" w14:textId="77777777" w:rsidTr="00D47ED8">
        <w:tc>
          <w:tcPr>
            <w:tcW w:w="4675" w:type="dxa"/>
          </w:tcPr>
          <w:p w14:paraId="329B5D9A" w14:textId="25A7AFD2" w:rsidR="00D47ED8" w:rsidRPr="00A5127F" w:rsidRDefault="00D47ED8" w:rsidP="00A5127F">
            <w:pPr>
              <w:jc w:val="center"/>
              <w:rPr>
                <w:rFonts w:ascii="Times New Roman" w:eastAsia="Times New Roman" w:hAnsi="Times New Roman" w:cs="Times New Roman"/>
                <w:b/>
                <w:sz w:val="24"/>
                <w:szCs w:val="24"/>
                <w:highlight w:val="yellow"/>
              </w:rPr>
            </w:pPr>
            <w:r w:rsidRPr="00A5127F">
              <w:rPr>
                <w:noProof/>
                <w:highlight w:val="yellow"/>
                <w:lang w:val="en-IN" w:eastAsia="en-IN" w:bidi="bn-IN"/>
              </w:rPr>
              <w:lastRenderedPageBreak/>
              <w:drawing>
                <wp:inline distT="0" distB="0" distL="0" distR="0" wp14:anchorId="2D10DE3C" wp14:editId="67D6EC4A">
                  <wp:extent cx="2831465" cy="1698625"/>
                  <wp:effectExtent l="0" t="0" r="6985" b="15875"/>
                  <wp:docPr id="4" name="Chart 4">
                    <a:extLst xmlns:a="http://schemas.openxmlformats.org/drawingml/2006/main">
                      <a:ext uri="{FF2B5EF4-FFF2-40B4-BE49-F238E27FC236}">
                        <a16:creationId xmlns:a16="http://schemas.microsoft.com/office/drawing/2014/main" id="{7BAE96F3-6465-47D8-9E5B-A8549616E2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c>
          <w:tcPr>
            <w:tcW w:w="4675" w:type="dxa"/>
          </w:tcPr>
          <w:p w14:paraId="0D629E83" w14:textId="2BBD1C0B" w:rsidR="00D47ED8" w:rsidRPr="00A5127F" w:rsidRDefault="00D47ED8" w:rsidP="00A5127F">
            <w:pPr>
              <w:jc w:val="center"/>
              <w:rPr>
                <w:rFonts w:ascii="Times New Roman" w:eastAsia="Times New Roman" w:hAnsi="Times New Roman" w:cs="Times New Roman"/>
                <w:b/>
                <w:sz w:val="24"/>
                <w:szCs w:val="24"/>
                <w:highlight w:val="yellow"/>
              </w:rPr>
            </w:pPr>
            <w:r w:rsidRPr="00A5127F">
              <w:rPr>
                <w:noProof/>
                <w:highlight w:val="yellow"/>
                <w:lang w:val="en-IN" w:eastAsia="en-IN" w:bidi="bn-IN"/>
              </w:rPr>
              <w:drawing>
                <wp:inline distT="0" distB="0" distL="0" distR="0" wp14:anchorId="10E9A8B1" wp14:editId="6EF947D8">
                  <wp:extent cx="2831465" cy="1698625"/>
                  <wp:effectExtent l="0" t="0" r="6985" b="15875"/>
                  <wp:docPr id="34" name="Chart 34">
                    <a:extLst xmlns:a="http://schemas.openxmlformats.org/drawingml/2006/main">
                      <a:ext uri="{FF2B5EF4-FFF2-40B4-BE49-F238E27FC236}">
                        <a16:creationId xmlns:a16="http://schemas.microsoft.com/office/drawing/2014/main" id="{81C0C6F9-0395-4583-BEF3-0828DA94FA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tc>
      </w:tr>
      <w:tr w:rsidR="00A5127F" w:rsidRPr="00A5127F" w14:paraId="7785D43D" w14:textId="77777777" w:rsidTr="002849EC">
        <w:tc>
          <w:tcPr>
            <w:tcW w:w="4675" w:type="dxa"/>
          </w:tcPr>
          <w:p w14:paraId="7521711D" w14:textId="77777777" w:rsidR="00D47ED8" w:rsidRPr="00A5127F" w:rsidRDefault="00D47ED8" w:rsidP="00A5127F">
            <w:pPr>
              <w:jc w:val="center"/>
              <w:rPr>
                <w:rFonts w:ascii="Times New Roman" w:eastAsia="Times New Roman" w:hAnsi="Times New Roman" w:cs="Times New Roman"/>
                <w:sz w:val="24"/>
                <w:szCs w:val="24"/>
                <w:highlight w:val="yellow"/>
              </w:rPr>
            </w:pPr>
            <w:r w:rsidRPr="00A5127F">
              <w:rPr>
                <w:rFonts w:ascii="Times New Roman" w:eastAsia="Times New Roman" w:hAnsi="Times New Roman" w:cs="Times New Roman"/>
                <w:sz w:val="24"/>
                <w:szCs w:val="24"/>
                <w:highlight w:val="yellow"/>
              </w:rPr>
              <w:t>4(a)</w:t>
            </w:r>
          </w:p>
        </w:tc>
        <w:tc>
          <w:tcPr>
            <w:tcW w:w="4675" w:type="dxa"/>
          </w:tcPr>
          <w:p w14:paraId="1EFD53D5" w14:textId="77777777" w:rsidR="00D47ED8" w:rsidRPr="00A5127F" w:rsidRDefault="00D47ED8" w:rsidP="00A5127F">
            <w:pPr>
              <w:jc w:val="center"/>
              <w:rPr>
                <w:rFonts w:ascii="Times New Roman" w:eastAsia="Times New Roman" w:hAnsi="Times New Roman" w:cs="Times New Roman"/>
                <w:sz w:val="24"/>
                <w:szCs w:val="24"/>
                <w:highlight w:val="yellow"/>
              </w:rPr>
            </w:pPr>
            <w:r w:rsidRPr="00A5127F">
              <w:rPr>
                <w:rFonts w:ascii="Times New Roman" w:eastAsia="Times New Roman" w:hAnsi="Times New Roman" w:cs="Times New Roman"/>
                <w:sz w:val="24"/>
                <w:szCs w:val="24"/>
                <w:highlight w:val="yellow"/>
              </w:rPr>
              <w:t>4(b)</w:t>
            </w:r>
          </w:p>
        </w:tc>
      </w:tr>
    </w:tbl>
    <w:p w14:paraId="38BF0904" w14:textId="5AAD8040" w:rsidR="00D47ED8" w:rsidRPr="00A5127F" w:rsidRDefault="00D47ED8" w:rsidP="006D3A26">
      <w:pPr>
        <w:spacing w:line="360" w:lineRule="auto"/>
        <w:jc w:val="both"/>
        <w:rPr>
          <w:rFonts w:ascii="Times New Roman" w:hAnsi="Times New Roman" w:cs="Times New Roman"/>
          <w:sz w:val="24"/>
          <w:szCs w:val="24"/>
        </w:rPr>
      </w:pPr>
      <w:r w:rsidRPr="00A5127F">
        <w:rPr>
          <w:rFonts w:ascii="Times New Roman" w:hAnsi="Times New Roman" w:cs="Times New Roman"/>
          <w:sz w:val="24"/>
          <w:szCs w:val="24"/>
          <w:highlight w:val="yellow"/>
        </w:rPr>
        <w:t xml:space="preserve">Figure 4: Result analysis of BPSO (a) Population size </w:t>
      </w:r>
      <w:r w:rsidR="00A5127F">
        <w:rPr>
          <w:rFonts w:ascii="Times New Roman" w:hAnsi="Times New Roman" w:cs="Times New Roman"/>
          <w:sz w:val="24"/>
          <w:szCs w:val="24"/>
          <w:highlight w:val="yellow"/>
        </w:rPr>
        <w:t>v</w:t>
      </w:r>
      <w:r w:rsidR="00A5127F" w:rsidRPr="00A5127F">
        <w:rPr>
          <w:rFonts w:ascii="Times New Roman" w:hAnsi="Times New Roman" w:cs="Times New Roman"/>
          <w:sz w:val="24"/>
          <w:szCs w:val="24"/>
          <w:highlight w:val="yellow"/>
        </w:rPr>
        <w:t>s.</w:t>
      </w:r>
      <w:r w:rsidRPr="00A5127F">
        <w:rPr>
          <w:rFonts w:ascii="Times New Roman" w:hAnsi="Times New Roman" w:cs="Times New Roman"/>
          <w:sz w:val="24"/>
          <w:szCs w:val="24"/>
          <w:highlight w:val="yellow"/>
        </w:rPr>
        <w:t xml:space="preserve"> Accuracy (b) Iteration </w:t>
      </w:r>
      <w:r w:rsidR="00A5127F">
        <w:rPr>
          <w:rFonts w:ascii="Times New Roman" w:hAnsi="Times New Roman" w:cs="Times New Roman"/>
          <w:sz w:val="24"/>
          <w:szCs w:val="24"/>
          <w:highlight w:val="yellow"/>
        </w:rPr>
        <w:t>v</w:t>
      </w:r>
      <w:r w:rsidR="00A5127F" w:rsidRPr="00A5127F">
        <w:rPr>
          <w:rFonts w:ascii="Times New Roman" w:hAnsi="Times New Roman" w:cs="Times New Roman"/>
          <w:sz w:val="24"/>
          <w:szCs w:val="24"/>
          <w:highlight w:val="yellow"/>
        </w:rPr>
        <w:t>s.</w:t>
      </w:r>
      <w:r w:rsidRPr="00A5127F">
        <w:rPr>
          <w:rFonts w:ascii="Times New Roman" w:hAnsi="Times New Roman" w:cs="Times New Roman"/>
          <w:sz w:val="24"/>
          <w:szCs w:val="24"/>
          <w:highlight w:val="yellow"/>
        </w:rPr>
        <w:t xml:space="preserve"> Accuracy</w:t>
      </w:r>
      <w:r w:rsidRPr="00A5127F">
        <w:rPr>
          <w:rFonts w:ascii="Times New Roman" w:hAnsi="Times New Roman" w:cs="Times New Roman"/>
          <w:sz w:val="24"/>
          <w:szCs w:val="24"/>
        </w:rPr>
        <w:t xml:space="preserve"> </w:t>
      </w:r>
    </w:p>
    <w:p w14:paraId="6AF73F4A" w14:textId="77777777" w:rsidR="00AC3D5A" w:rsidRPr="00065358" w:rsidRDefault="00065358" w:rsidP="00065358">
      <w:pPr>
        <w:pStyle w:val="ListParagraph"/>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4B2F" w:rsidRPr="00065358">
        <w:rPr>
          <w:rFonts w:ascii="Times New Roman" w:hAnsi="Times New Roman" w:cs="Times New Roman"/>
          <w:sz w:val="24"/>
          <w:szCs w:val="24"/>
        </w:rPr>
        <w:t>Comparison with state-of-the-art methods:</w:t>
      </w:r>
    </w:p>
    <w:p w14:paraId="2A43E6E8" w14:textId="5B58EBF3" w:rsidR="00904B2F" w:rsidRDefault="00772E27" w:rsidP="006D3A2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this subsection, the proposed feature extraction method is compared with some popular texture based features. Whereas, the feature selection is also compared with few state-of-the-art feature selection methods. </w:t>
      </w:r>
      <w:r w:rsidR="00520C94">
        <w:rPr>
          <w:rFonts w:ascii="Times New Roman" w:hAnsi="Times New Roman" w:cs="Times New Roman"/>
          <w:sz w:val="24"/>
          <w:szCs w:val="24"/>
        </w:rPr>
        <w:t xml:space="preserve">The proposed RILTP </w:t>
      </w:r>
      <w:r w:rsidR="00520C94" w:rsidRPr="00520C94">
        <w:rPr>
          <w:rFonts w:ascii="Times New Roman" w:hAnsi="Times New Roman" w:cs="Times New Roman"/>
          <w:sz w:val="24"/>
          <w:szCs w:val="24"/>
        </w:rPr>
        <w:t>is compared with some widely used text non</w:t>
      </w:r>
      <w:r w:rsidR="00520C94">
        <w:rPr>
          <w:rFonts w:ascii="Times New Roman" w:hAnsi="Times New Roman" w:cs="Times New Roman"/>
          <w:sz w:val="24"/>
          <w:szCs w:val="24"/>
        </w:rPr>
        <w:t xml:space="preserve">-text separation methods GLCM </w:t>
      </w:r>
      <w:r w:rsidR="003A0AAD">
        <w:rPr>
          <w:rStyle w:val="FootnoteReference"/>
          <w:rFonts w:ascii="Times New Roman" w:hAnsi="Times New Roman" w:cs="Times New Roman"/>
          <w:sz w:val="24"/>
          <w:szCs w:val="24"/>
        </w:rPr>
        <w:fldChar w:fldCharType="begin" w:fldLock="1"/>
      </w:r>
      <w:r w:rsidR="00A655C7">
        <w:rPr>
          <w:rFonts w:ascii="Times New Roman" w:hAnsi="Times New Roman" w:cs="Times New Roman"/>
          <w:sz w:val="24"/>
          <w:szCs w:val="24"/>
        </w:rPr>
        <w:instrText>ADDIN CSL_CITATION {"citationItems":[{"id":"ITEM-1","itemData":{"abstract":"The purpose of the present text is to present the theory and techniques behind the Gray Level Coocurrence Matrix (GLCM) method, and the state-of-the-art of the field, as applied to two dimensional images. It does not present a survey of practical results.","author":[{"dropping-particle":"","family":"Albregtsen","given":"Fritz","non-dropping-particle":"","parse-names":false,"suffix":""}],"id":"ITEM-1","issued":{"date-parts":[["2008"]]},"title":"Statistical Texture Measures Computed from Gray Level Coocurrence Matrices","type":"report"},"uris":["http://www.mendeley.com/documents/?uuid=69d67245-88a3-3614-b354-f52233768c2c","http://www.mendeley.com/documents/?uuid=b4a6a534-1fb3-4e98-be45-d92df05cd068"]}],"mendeley":{"formattedCitation":"[41]","plainTextFormattedCitation":"[41]","previouslyFormattedCitation":"[40]"},"properties":{"noteIndex":0},"schema":"https://github.com/citation-style-language/schema/raw/master/csl-citation.json"}</w:instrText>
      </w:r>
      <w:r w:rsidR="003A0AAD">
        <w:rPr>
          <w:rStyle w:val="FootnoteReference"/>
          <w:rFonts w:ascii="Times New Roman" w:hAnsi="Times New Roman" w:cs="Times New Roman"/>
          <w:sz w:val="24"/>
          <w:szCs w:val="24"/>
        </w:rPr>
        <w:fldChar w:fldCharType="separate"/>
      </w:r>
      <w:r w:rsidR="00A655C7" w:rsidRPr="00A655C7">
        <w:rPr>
          <w:rFonts w:ascii="Times New Roman" w:hAnsi="Times New Roman" w:cs="Times New Roman"/>
          <w:noProof/>
          <w:sz w:val="24"/>
          <w:szCs w:val="24"/>
        </w:rPr>
        <w:t>[41]</w:t>
      </w:r>
      <w:r w:rsidR="003A0AAD">
        <w:rPr>
          <w:rStyle w:val="FootnoteReference"/>
          <w:rFonts w:ascii="Times New Roman" w:hAnsi="Times New Roman" w:cs="Times New Roman"/>
          <w:sz w:val="24"/>
          <w:szCs w:val="24"/>
        </w:rPr>
        <w:fldChar w:fldCharType="end"/>
      </w:r>
      <w:r w:rsidR="00520C94">
        <w:rPr>
          <w:rFonts w:ascii="Times New Roman" w:hAnsi="Times New Roman" w:cs="Times New Roman"/>
          <w:sz w:val="24"/>
          <w:szCs w:val="24"/>
        </w:rPr>
        <w:t xml:space="preserve">, GLRLM </w:t>
      </w:r>
      <w:r w:rsidR="003A0AAD">
        <w:rPr>
          <w:rStyle w:val="FootnoteReference"/>
          <w:rFonts w:ascii="Times New Roman" w:hAnsi="Times New Roman" w:cs="Times New Roman"/>
          <w:sz w:val="24"/>
          <w:szCs w:val="24"/>
        </w:rPr>
        <w:fldChar w:fldCharType="begin" w:fldLock="1"/>
      </w:r>
      <w:r w:rsidR="00A655C7">
        <w:rPr>
          <w:rFonts w:ascii="Times New Roman" w:hAnsi="Times New Roman" w:cs="Times New Roman"/>
          <w:sz w:val="24"/>
          <w:szCs w:val="24"/>
        </w:rPr>
        <w:instrText>ADDIN CSL_CITATION {"citationItems":[{"id":"ITEM-1","itemData":{"DOI":"10.2307/302397","ISBN":"978-2-7592-0023-8.","ISSN":"01903659","PMID":"10307892","abstract":"The purpose of the present text is to present the theory and techniques behind the Gray Level Coocurrence Matrix (GLCM) method, and the state- of-the-art of the field, as applied to two dimensional images. It does not present a survey of practical results.","author":[{"dropping-particle":"","family":"Albregtsen","given":"Fritz","non-dropping-particle":"","parse-names":false,"suffix":""}],"container-title":"… Laboratory, Department of Informatics, University of …","id":"ITEM-1","issued":{"date-parts":[["2008"]]},"page":"1-14","title":"Statistical Texture Measures Computed from Gray Level Coocurrence Matrices","type":"article-journal"},"uris":["http://www.mendeley.com/documents/?uuid=e9d45378-ffe1-36dd-ab63-0f7ffcff623d"]}],"mendeley":{"formattedCitation":"[42]","plainTextFormattedCitation":"[42]","previouslyFormattedCitation":"[41]"},"properties":{"noteIndex":0},"schema":"https://github.com/citation-style-language/schema/raw/master/csl-citation.json"}</w:instrText>
      </w:r>
      <w:r w:rsidR="003A0AAD">
        <w:rPr>
          <w:rStyle w:val="FootnoteReference"/>
          <w:rFonts w:ascii="Times New Roman" w:hAnsi="Times New Roman" w:cs="Times New Roman"/>
          <w:sz w:val="24"/>
          <w:szCs w:val="24"/>
        </w:rPr>
        <w:fldChar w:fldCharType="separate"/>
      </w:r>
      <w:r w:rsidR="00A655C7" w:rsidRPr="00A655C7">
        <w:rPr>
          <w:rFonts w:ascii="Times New Roman" w:hAnsi="Times New Roman" w:cs="Times New Roman"/>
          <w:bCs/>
          <w:noProof/>
          <w:sz w:val="24"/>
          <w:szCs w:val="24"/>
        </w:rPr>
        <w:t>[42]</w:t>
      </w:r>
      <w:r w:rsidR="003A0AAD">
        <w:rPr>
          <w:rStyle w:val="FootnoteReference"/>
          <w:rFonts w:ascii="Times New Roman" w:hAnsi="Times New Roman" w:cs="Times New Roman"/>
          <w:sz w:val="24"/>
          <w:szCs w:val="24"/>
        </w:rPr>
        <w:fldChar w:fldCharType="end"/>
      </w:r>
      <w:r w:rsidR="00520C94">
        <w:rPr>
          <w:rFonts w:ascii="Times New Roman" w:hAnsi="Times New Roman" w:cs="Times New Roman"/>
          <w:sz w:val="24"/>
          <w:szCs w:val="24"/>
        </w:rPr>
        <w:t xml:space="preserve"> and HOG </w:t>
      </w:r>
      <w:r w:rsidR="003A0AAD">
        <w:rPr>
          <w:rStyle w:val="FootnoteReference"/>
          <w:rFonts w:ascii="Times New Roman" w:hAnsi="Times New Roman" w:cs="Times New Roman"/>
          <w:sz w:val="24"/>
          <w:szCs w:val="24"/>
        </w:rPr>
        <w:fldChar w:fldCharType="begin" w:fldLock="1"/>
      </w:r>
      <w:r w:rsidR="00A655C7">
        <w:rPr>
          <w:rFonts w:ascii="Times New Roman" w:hAnsi="Times New Roman" w:cs="Times New Roman"/>
          <w:sz w:val="24"/>
          <w:szCs w:val="24"/>
        </w:rPr>
        <w:instrText>ADDIN CSL_CITATION {"citationItems":[{"id":"ITEM-1","itemData":{"DOI":"10.1109/CVPR.2005.177ï","abstract":"We study the question of feature sets for robust visual object recognition, adopting linear SVM based human detection as a test case. After reviewing existing edge and gradient based descriptors, we show experimentally that grids of Histograms of Oriented Gradient (HOG) descriptors significantly outperform existing feature sets for human detection. We study the influence of each stage of the computation on performance, concluding that fine-scale gradients, fine orientation binning, relatively coarse spatial binning, and high-quality local contrast normalization in overlapping de-scriptor blocks are all important for good results. The new approach gives near-perfect separation on the original MIT pedestrian database, so we introduce a more challenging dataset containing over 1800 annotated human images with a large range of pose variations and backgrounds.","author":[{"dropping-particle":"","family":"Dalal","given":"Navneet","non-dropping-particle":"","parse-names":false,"suffix":""},{"dropping-particle":"","family":"Histograms","given":"Bill Triggs","non-dropping-particle":"","parse-names":false,"suffix":""},{"dropping-particle":"","family":"Triggs","given":"Bill","non-dropping-particle":"","parse-names":false,"suffix":""}],"id":"ITEM-1","issued":{"date-parts":[["2005"]]},"page":"886-893","title":"Histograms of Oriented Gradients for Human Detection","type":"article-journal"},"uris":["http://www.mendeley.com/documents/?uuid=130bc048-9555-3046-9c66-e62fc97e439d","http://www.mendeley.com/documents/?uuid=b523764b-c350-4209-af73-66de3133a733"]}],"mendeley":{"formattedCitation":"[43]","plainTextFormattedCitation":"[43]","previouslyFormattedCitation":"[42]"},"properties":{"noteIndex":0},"schema":"https://github.com/citation-style-language/schema/raw/master/csl-citation.json"}</w:instrText>
      </w:r>
      <w:r w:rsidR="003A0AAD">
        <w:rPr>
          <w:rStyle w:val="FootnoteReference"/>
          <w:rFonts w:ascii="Times New Roman" w:hAnsi="Times New Roman" w:cs="Times New Roman"/>
          <w:sz w:val="24"/>
          <w:szCs w:val="24"/>
        </w:rPr>
        <w:fldChar w:fldCharType="separate"/>
      </w:r>
      <w:r w:rsidR="00A655C7" w:rsidRPr="00A655C7">
        <w:rPr>
          <w:rFonts w:ascii="Times New Roman" w:hAnsi="Times New Roman" w:cs="Times New Roman"/>
          <w:noProof/>
          <w:sz w:val="24"/>
          <w:szCs w:val="24"/>
        </w:rPr>
        <w:t>[43]</w:t>
      </w:r>
      <w:r w:rsidR="003A0AAD">
        <w:rPr>
          <w:rStyle w:val="FootnoteReference"/>
          <w:rFonts w:ascii="Times New Roman" w:hAnsi="Times New Roman" w:cs="Times New Roman"/>
          <w:sz w:val="24"/>
          <w:szCs w:val="24"/>
        </w:rPr>
        <w:fldChar w:fldCharType="end"/>
      </w:r>
      <w:r w:rsidR="00520C94" w:rsidRPr="00520C94">
        <w:rPr>
          <w:rFonts w:ascii="Times New Roman" w:hAnsi="Times New Roman" w:cs="Times New Roman"/>
          <w:sz w:val="24"/>
          <w:szCs w:val="24"/>
        </w:rPr>
        <w:t>.</w:t>
      </w:r>
      <w:r w:rsidR="00520C94">
        <w:rPr>
          <w:rFonts w:ascii="Times New Roman" w:hAnsi="Times New Roman" w:cs="Times New Roman"/>
          <w:sz w:val="24"/>
          <w:szCs w:val="24"/>
        </w:rPr>
        <w:t xml:space="preserve"> Besides, the comparative study also includes three types of LBP </w:t>
      </w:r>
      <w:r w:rsidR="003A0AAD">
        <w:rPr>
          <w:rStyle w:val="FootnoteReference"/>
          <w:rFonts w:ascii="Times New Roman" w:hAnsi="Times New Roman" w:cs="Times New Roman"/>
          <w:sz w:val="24"/>
          <w:szCs w:val="24"/>
        </w:rPr>
        <w:fldChar w:fldCharType="begin" w:fldLock="1"/>
      </w:r>
      <w:r w:rsidR="0091036D">
        <w:rPr>
          <w:rFonts w:ascii="Times New Roman" w:hAnsi="Times New Roman" w:cs="Times New Roman"/>
          <w:sz w:val="24"/>
          <w:szCs w:val="24"/>
        </w:rPr>
        <w:instrText>ADDIN CSL_CITATION {"citationItems":[{"id":"ITEM-1","itemData":{"DOI":"10.1109/TPAMI.2002.1017623","ISSN":"01628828","abstract":"This paper presents a theoretically very simple, yet efficient, multiresolution approach to gray-scale and rotation invariant texture classification based on local binary patterns and nonparametric discrimination of sample and prototype distributions. The method is based on recognizing that certain local binary patterns, termed \"uniform,\" are fundamental properties of local image texture and their occurrence histogram is proven to be a very powerful texture feature. We derive a generalized gray-scale and rotation invariant operator presentation that allows for detecting the \"uniform\" patterns for any quantization of the angular space and for any spatial resolution and presents a method for combining multiple operators for multiresolution analysis. The proposed approach is very robust in terms of gray-scale variations since the operator is, by definition, invariant against any monotonic transformation of the gray scale. Another advantage is computational simplicity as the operator can be realized with a few operations in a small neighborhood and a lookup table. Excellent experimental results obtained in true problems of rotation invariance, where the classifier is trained at one particular rotation angle and tested with samples from other rotation angles, demonstrate that good discrimination can be achieved with the occurrence statistics of simple rotation invariant local binary patterns. These operators characterize the spatial configuration of local image texture and the performance can be further improved by combining them with rotation invariant variance measures that characterize the contrast of local image texture. The joint distributions of these orthogonal measures are shown to be very powerful tools for rotation invariant texture analysis.","author":[{"dropping-particle":"","family":"Ojala","given":"Timo","non-dropping-particle":"","parse-names":false,"suffix":""},{"dropping-particle":"","family":"Pietikäinen","given":"Matti","non-dropping-particle":"","parse-names":false,"suffix":""},{"dropping-particle":"","family":"Mäenpää","given":"Topi","non-dropping-particle":"","parse-names":false,"suffix":""}],"container-title":"IEEE Transactions on Pattern Analysis and Machine Intelligence","id":"ITEM-1","issue":"7","issued":{"date-parts":[["2002","7"]]},"page":"971-987","title":"Multiresolution gray-scale and rotation invariant texture classification with local binary patterns","type":"article-journal","volume":"24"},"uris":["http://www.mendeley.com/documents/?uuid=76c984bf-f71b-4430-aa5d-a1bfa8996780"]}],"mendeley":{"formattedCitation":"[32]","plainTextFormattedCitation":"[32]","previouslyFormattedCitation":"[32]"},"properties":{"noteIndex":0},"schema":"https://github.com/citation-style-language/schema/raw/master/csl-citation.json"}</w:instrText>
      </w:r>
      <w:r w:rsidR="003A0AAD">
        <w:rPr>
          <w:rStyle w:val="FootnoteReference"/>
          <w:rFonts w:ascii="Times New Roman" w:hAnsi="Times New Roman" w:cs="Times New Roman"/>
          <w:sz w:val="24"/>
          <w:szCs w:val="24"/>
        </w:rPr>
        <w:fldChar w:fldCharType="separate"/>
      </w:r>
      <w:r w:rsidR="0091036D" w:rsidRPr="0091036D">
        <w:rPr>
          <w:rFonts w:ascii="Times New Roman" w:hAnsi="Times New Roman" w:cs="Times New Roman"/>
          <w:noProof/>
          <w:sz w:val="24"/>
          <w:szCs w:val="24"/>
        </w:rPr>
        <w:t>[32]</w:t>
      </w:r>
      <w:r w:rsidR="003A0AAD">
        <w:rPr>
          <w:rStyle w:val="FootnoteReference"/>
          <w:rFonts w:ascii="Times New Roman" w:hAnsi="Times New Roman" w:cs="Times New Roman"/>
          <w:sz w:val="24"/>
          <w:szCs w:val="24"/>
        </w:rPr>
        <w:fldChar w:fldCharType="end"/>
      </w:r>
      <w:r w:rsidR="00520C94">
        <w:rPr>
          <w:rFonts w:ascii="Times New Roman" w:hAnsi="Times New Roman" w:cs="Times New Roman"/>
          <w:sz w:val="24"/>
          <w:szCs w:val="24"/>
        </w:rPr>
        <w:t xml:space="preserve"> namely, basic LBP, rotation invariant LBP, Uniform LBP and basic LTP </w:t>
      </w:r>
      <w:r w:rsidR="003A0AAD">
        <w:rPr>
          <w:rStyle w:val="FootnoteReference"/>
          <w:rFonts w:ascii="Times New Roman" w:hAnsi="Times New Roman" w:cs="Times New Roman"/>
          <w:sz w:val="24"/>
          <w:szCs w:val="24"/>
        </w:rPr>
        <w:fldChar w:fldCharType="begin" w:fldLock="1"/>
      </w:r>
      <w:r w:rsidR="0091036D">
        <w:rPr>
          <w:rFonts w:ascii="Times New Roman" w:hAnsi="Times New Roman" w:cs="Times New Roman"/>
          <w:sz w:val="24"/>
          <w:szCs w:val="24"/>
        </w:rPr>
        <w:instrText>ADDIN CSL_CITATION {"citationItems":[{"id":"ITEM-1","itemData":{"DOI":"10.1109/TIP.2010.2042645","ISSN":"10577149","abstract":"Making recognition more reliable under uncontrolled lighting conditions is one of the most important challenges for practical face recognition systems. We tackle this by combining the strengths of robust illumination normalization, local texture-based face representations, distance transform based matching, kernel-based feature extraction and multiple feature fusion. Specifically, we make three main contributions: 1) We present a simple and efficient preprocessing chain that eliminates most of the effects of changing illumination while still preserving the essential appearance details that are needed for recognition; 2) We introduce local ternary patterns (LTP), a generalization of the local binary pattern (LBP) local texture descriptor that is more discriminant and less sensitive to noise in uniform regions, and we show that replacing comparisons based on local spatial histograms with a distance transform based similarity metric further improves the performance of LBP/LTP based face recognition; and 3) We further improve robustness by adding Kernel principal component analysis (PCA) feature extraction and incorporating rich local appearance cues from two complementary sourcesGabor wavelets and LBPshowing that the combination is considerably more accurate than either feature set alone. The resulting method provides state-of-the-art performance on three data sets that are widely used for testing recognition under difficult illumination conditions: Extended Yale-B, CAS-PEAL-R1, and Face Recognition Grand Challenge version 2 experiment 4 (FRGC-204). For example, on the challenging FRGC-204 data set it halves the error rate relative to previously published methods, achieving a face verification rate of 88.1% at 0.1% false accept rate. Further experiments show that our preprocessing method outperforms several existing preprocessors for a range of feature sets, data sets and lighting conditions. © 2010 IEEE.","author":[{"dropping-particle":"","family":"Tan","given":"Xiaoyang","non-dropping-particle":"","parse-names":false,"suffix":""},{"dropping-particle":"","family":"Triggs","given":"Bill","non-dropping-particle":"","parse-names":false,"suffix":""}],"container-title":"IEEE Transactions on Image Processing","id":"ITEM-1","issue":"6","issued":{"date-parts":[["2010","6"]]},"page":"1635-1650","title":"Enhanced local texture feature sets for face recognition under difficult lighting conditions","type":"article-journal","volume":"19"},"uris":["http://www.mendeley.com/documents/?uuid=99976505-5531-4aac-807e-f5b1a16526ce","http://www.mendeley.com/documents/?uuid=ceee4273-09a5-3943-a3fd-65d7be3d28b3"]}],"mendeley":{"formattedCitation":"[33]","plainTextFormattedCitation":"[33]","previouslyFormattedCitation":"[33]"},"properties":{"noteIndex":0},"schema":"https://github.com/citation-style-language/schema/raw/master/csl-citation.json"}</w:instrText>
      </w:r>
      <w:r w:rsidR="003A0AAD">
        <w:rPr>
          <w:rStyle w:val="FootnoteReference"/>
          <w:rFonts w:ascii="Times New Roman" w:hAnsi="Times New Roman" w:cs="Times New Roman"/>
          <w:sz w:val="24"/>
          <w:szCs w:val="24"/>
        </w:rPr>
        <w:fldChar w:fldCharType="separate"/>
      </w:r>
      <w:r w:rsidR="0091036D" w:rsidRPr="0091036D">
        <w:rPr>
          <w:rFonts w:ascii="Times New Roman" w:hAnsi="Times New Roman" w:cs="Times New Roman"/>
          <w:noProof/>
          <w:sz w:val="24"/>
          <w:szCs w:val="24"/>
        </w:rPr>
        <w:t>[33]</w:t>
      </w:r>
      <w:r w:rsidR="003A0AAD">
        <w:rPr>
          <w:rStyle w:val="FootnoteReference"/>
          <w:rFonts w:ascii="Times New Roman" w:hAnsi="Times New Roman" w:cs="Times New Roman"/>
          <w:sz w:val="24"/>
          <w:szCs w:val="24"/>
        </w:rPr>
        <w:fldChar w:fldCharType="end"/>
      </w:r>
      <w:r w:rsidR="00520C94">
        <w:rPr>
          <w:rFonts w:ascii="Times New Roman" w:hAnsi="Times New Roman" w:cs="Times New Roman"/>
          <w:sz w:val="24"/>
          <w:szCs w:val="24"/>
        </w:rPr>
        <w:t xml:space="preserve">, uniform LTP. In the paper </w:t>
      </w:r>
      <w:r w:rsidR="003A0AAD">
        <w:rPr>
          <w:rStyle w:val="FootnoteReference"/>
          <w:rFonts w:ascii="Times New Roman" w:hAnsi="Times New Roman" w:cs="Times New Roman"/>
          <w:sz w:val="24"/>
          <w:szCs w:val="24"/>
        </w:rPr>
        <w:fldChar w:fldCharType="begin" w:fldLock="1"/>
      </w:r>
      <w:r w:rsidR="00A655C7">
        <w:rPr>
          <w:rFonts w:ascii="Times New Roman" w:hAnsi="Times New Roman" w:cs="Times New Roman"/>
          <w:sz w:val="24"/>
          <w:szCs w:val="24"/>
        </w:rPr>
        <w:instrText>ADDIN CSL_CITATION {"citationItems":[{"id":"ITEM-1","itemData":{"DOI":"10.1109/TIP.2012.2188809","abstract":"In this paper, we propose a novel image indexing and retrieval algorithm using local tetra patterns (LTrPs) for content-based image retrieval (CBIR). The standard local binary pattern (LBP) and local ternary pattern (LTP) encode the relationship between the referenced pixel and its surrounding neighbors by computing gray-level difference. The proposed method encodes the relationship between the referenced pixel and its neighbors, based on the directions that are calculated using the first-order derivatives in vertical and horizontal directions. In addition, we propose a generic strategy to compute th-order LTrP using th-order horizontal and vertical derivatives for efficient CBIR and analyze the effectiveness of our proposed algorithm by combining it with the Gabor transform. The performance of the proposed method is compared with the LBP, the local derivative patterns, and the LTP based on the results obtained using benchmark image databases viz., Corel 1000 database (DB1), Brodatz texture database (DB2), and MIT VisTex database (DB3). Performance analysis shows that the proposed method improves the retrieval result from 70.34%/44.9% to 75.9%/48.7% in terms of average precision/average recall on database DB1, and from 79.97% to 85.30% and 82.23% to 90.02% in terms of average retrieval rate on databases DB2 and DB3, respectively, as compared with the standard LBP. Index Terms-Content-based image retrieval (CBIR), Gabor transform (GT), local binary pattern (LBP), local tetra patterns (LTrPs), texture.","author":[{"dropping-particle":"","family":"Maheshwari","given":"R P","non-dropping-particle":"","parse-names":false,"suffix":""},{"dropping-particle":"","family":"Raman","given":"Balasubramanian","non-dropping-particle":"","parse-names":false,"suffix":""},{"dropping-particle":"","family":"Murala","given":"Subrahmanyam","non-dropping-particle":"","parse-names":false,"suffix":""},{"dropping-particle":"","family":"Balasubramanian","given":"R","non-dropping-particle":"","parse-names":false,"suffix":""}],"container-title":"IEEE TRANSACTIONS ON IMAGE PROCESSING","id":"ITEM-1","issue":"5","issued":{"date-parts":[["2012"]]},"title":"Local Tetra Patterns: A New Feature Descriptor for Content-Based Image Retrieval","type":"article-journal","volume":"21"},"uris":["http://www.mendeley.com/documents/?uuid=7d8dbe1d-91c3-3907-95bc-d5bd757f528d","http://www.mendeley.com/documents/?uuid=344b3d20-7d10-46f6-985c-5958f2d07d97"]}],"mendeley":{"formattedCitation":"[44]","plainTextFormattedCitation":"[44]","previouslyFormattedCitation":"[43]"},"properties":{"noteIndex":0},"schema":"https://github.com/citation-style-language/schema/raw/master/csl-citation.json"}</w:instrText>
      </w:r>
      <w:r w:rsidR="003A0AAD">
        <w:rPr>
          <w:rStyle w:val="FootnoteReference"/>
          <w:rFonts w:ascii="Times New Roman" w:hAnsi="Times New Roman" w:cs="Times New Roman"/>
          <w:sz w:val="24"/>
          <w:szCs w:val="24"/>
        </w:rPr>
        <w:fldChar w:fldCharType="separate"/>
      </w:r>
      <w:r w:rsidR="00A655C7" w:rsidRPr="00A655C7">
        <w:rPr>
          <w:rFonts w:ascii="Times New Roman" w:hAnsi="Times New Roman" w:cs="Times New Roman"/>
          <w:bCs/>
          <w:noProof/>
          <w:sz w:val="24"/>
          <w:szCs w:val="24"/>
        </w:rPr>
        <w:t>[44]</w:t>
      </w:r>
      <w:r w:rsidR="003A0AAD">
        <w:rPr>
          <w:rStyle w:val="FootnoteReference"/>
          <w:rFonts w:ascii="Times New Roman" w:hAnsi="Times New Roman" w:cs="Times New Roman"/>
          <w:sz w:val="24"/>
          <w:szCs w:val="24"/>
        </w:rPr>
        <w:fldChar w:fldCharType="end"/>
      </w:r>
      <w:r w:rsidR="00590E98">
        <w:rPr>
          <w:rFonts w:ascii="Times New Roman" w:hAnsi="Times New Roman" w:cs="Times New Roman"/>
          <w:sz w:val="24"/>
          <w:szCs w:val="24"/>
        </w:rPr>
        <w:t xml:space="preserve">, </w:t>
      </w:r>
      <w:r w:rsidR="00520C94">
        <w:rPr>
          <w:rFonts w:ascii="Times New Roman" w:hAnsi="Times New Roman" w:cs="Times New Roman"/>
          <w:sz w:val="24"/>
          <w:szCs w:val="24"/>
        </w:rPr>
        <w:t xml:space="preserve">Murala et al. have proposed Local Ternary Pattern (LTrP) based texture feature for content based image retrieval. </w:t>
      </w:r>
      <w:r w:rsidR="00590E98">
        <w:rPr>
          <w:rFonts w:ascii="Times New Roman" w:hAnsi="Times New Roman" w:cs="Times New Roman"/>
          <w:sz w:val="24"/>
          <w:szCs w:val="24"/>
        </w:rPr>
        <w:t xml:space="preserve">We have also shown empirically that our proposed RILTP is superior to LTrP in the domain of text non-text classification. For more detailed comparison, we have also compared our result with three versions of LTrP namely, basic LTrP, rotation invariant LTrP and uniform LTrP. </w:t>
      </w:r>
      <w:r w:rsidR="00AF1B6E" w:rsidRPr="0050482B">
        <w:rPr>
          <w:rFonts w:ascii="Times New Roman" w:hAnsi="Times New Roman" w:cs="Times New Roman"/>
          <w:sz w:val="24"/>
          <w:szCs w:val="24"/>
          <w:highlight w:val="yellow"/>
        </w:rPr>
        <w:t xml:space="preserve">Table </w:t>
      </w:r>
      <w:ins w:id="174" w:author="User" w:date="2020-07-29T20:36:00Z">
        <w:r w:rsidR="00FA0C6C">
          <w:rPr>
            <w:rFonts w:ascii="Times New Roman" w:hAnsi="Times New Roman" w:cs="Times New Roman"/>
            <w:sz w:val="24"/>
            <w:szCs w:val="24"/>
            <w:highlight w:val="yellow"/>
          </w:rPr>
          <w:t>5</w:t>
        </w:r>
      </w:ins>
      <w:del w:id="175" w:author="User" w:date="2020-07-29T20:36:00Z">
        <w:r w:rsidR="00AF1B6E" w:rsidRPr="0050482B" w:rsidDel="00FA0C6C">
          <w:rPr>
            <w:rFonts w:ascii="Times New Roman" w:hAnsi="Times New Roman" w:cs="Times New Roman"/>
            <w:sz w:val="24"/>
            <w:szCs w:val="24"/>
            <w:highlight w:val="yellow"/>
          </w:rPr>
          <w:delText>4</w:delText>
        </w:r>
      </w:del>
      <w:r w:rsidR="002D19DA" w:rsidRPr="0050482B">
        <w:rPr>
          <w:rFonts w:ascii="Times New Roman" w:hAnsi="Times New Roman" w:cs="Times New Roman"/>
          <w:sz w:val="24"/>
          <w:szCs w:val="24"/>
          <w:highlight w:val="yellow"/>
        </w:rPr>
        <w:t xml:space="preserve"> contains the thorough comparison of the proposed RILTP with all the existing methods. </w:t>
      </w:r>
      <w:r w:rsidR="0050482B" w:rsidRPr="0050482B">
        <w:rPr>
          <w:rFonts w:ascii="Times New Roman" w:hAnsi="Times New Roman" w:cs="Times New Roman"/>
          <w:sz w:val="24"/>
          <w:szCs w:val="24"/>
          <w:highlight w:val="yellow"/>
        </w:rPr>
        <w:t xml:space="preserve">Table </w:t>
      </w:r>
      <w:ins w:id="176" w:author="User" w:date="2020-07-29T20:36:00Z">
        <w:r w:rsidR="00FA0C6C">
          <w:rPr>
            <w:rFonts w:ascii="Times New Roman" w:hAnsi="Times New Roman" w:cs="Times New Roman"/>
            <w:sz w:val="24"/>
            <w:szCs w:val="24"/>
            <w:highlight w:val="yellow"/>
          </w:rPr>
          <w:t>5</w:t>
        </w:r>
      </w:ins>
      <w:del w:id="177" w:author="User" w:date="2020-07-29T20:36:00Z">
        <w:r w:rsidR="0050482B" w:rsidRPr="0050482B" w:rsidDel="00FA0C6C">
          <w:rPr>
            <w:rFonts w:ascii="Times New Roman" w:hAnsi="Times New Roman" w:cs="Times New Roman"/>
            <w:sz w:val="24"/>
            <w:szCs w:val="24"/>
            <w:highlight w:val="yellow"/>
          </w:rPr>
          <w:delText>4</w:delText>
        </w:r>
      </w:del>
      <w:r w:rsidR="0050482B" w:rsidRPr="0050482B">
        <w:rPr>
          <w:rFonts w:ascii="Times New Roman" w:hAnsi="Times New Roman" w:cs="Times New Roman"/>
          <w:sz w:val="24"/>
          <w:szCs w:val="24"/>
          <w:highlight w:val="yellow"/>
        </w:rPr>
        <w:t xml:space="preserve"> also contains the precision, recall, F-measure for all the methods along with their corresponding accuracy. </w:t>
      </w:r>
      <w:r w:rsidR="002D19DA" w:rsidRPr="0050482B">
        <w:rPr>
          <w:rFonts w:ascii="Times New Roman" w:hAnsi="Times New Roman" w:cs="Times New Roman"/>
          <w:sz w:val="24"/>
          <w:szCs w:val="24"/>
          <w:highlight w:val="yellow"/>
        </w:rPr>
        <w:t>It</w:t>
      </w:r>
      <w:r w:rsidR="0050482B" w:rsidRPr="0050482B">
        <w:rPr>
          <w:rFonts w:ascii="Times New Roman" w:hAnsi="Times New Roman" w:cs="Times New Roman"/>
          <w:sz w:val="24"/>
          <w:szCs w:val="24"/>
          <w:highlight w:val="yellow"/>
        </w:rPr>
        <w:t xml:space="preserve"> can be noticed from the Table 4</w:t>
      </w:r>
      <w:r w:rsidR="002D19DA" w:rsidRPr="0050482B">
        <w:rPr>
          <w:rFonts w:ascii="Times New Roman" w:hAnsi="Times New Roman" w:cs="Times New Roman"/>
          <w:sz w:val="24"/>
          <w:szCs w:val="24"/>
          <w:highlight w:val="yellow"/>
        </w:rPr>
        <w:t xml:space="preserve"> that, RILTP outnumbers all the state-of-the methods.</w:t>
      </w:r>
      <w:r w:rsidR="002D19DA">
        <w:rPr>
          <w:rFonts w:ascii="Times New Roman" w:hAnsi="Times New Roman" w:cs="Times New Roman"/>
          <w:sz w:val="24"/>
          <w:szCs w:val="24"/>
        </w:rPr>
        <w:t xml:space="preserve"> </w:t>
      </w:r>
    </w:p>
    <w:p w14:paraId="09FE10DA" w14:textId="7D60BD0A" w:rsidR="00AE2887" w:rsidRDefault="00AF1B6E" w:rsidP="006D3A2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ins w:id="178" w:author="User" w:date="2020-07-29T20:36:00Z">
        <w:r w:rsidR="00FA0C6C">
          <w:rPr>
            <w:rFonts w:ascii="Times New Roman" w:hAnsi="Times New Roman" w:cs="Times New Roman"/>
            <w:sz w:val="24"/>
            <w:szCs w:val="24"/>
          </w:rPr>
          <w:t>5</w:t>
        </w:r>
      </w:ins>
      <w:del w:id="179" w:author="User" w:date="2020-07-29T20:36:00Z">
        <w:r w:rsidDel="00FA0C6C">
          <w:rPr>
            <w:rFonts w:ascii="Times New Roman" w:hAnsi="Times New Roman" w:cs="Times New Roman"/>
            <w:sz w:val="24"/>
            <w:szCs w:val="24"/>
          </w:rPr>
          <w:delText>4</w:delText>
        </w:r>
      </w:del>
      <w:r w:rsidR="00AE2887">
        <w:rPr>
          <w:rFonts w:ascii="Times New Roman" w:hAnsi="Times New Roman" w:cs="Times New Roman"/>
          <w:sz w:val="24"/>
          <w:szCs w:val="24"/>
        </w:rPr>
        <w:t xml:space="preserve">: Texture based features and their corresponding </w:t>
      </w:r>
      <w:r w:rsidR="0050482B">
        <w:rPr>
          <w:rFonts w:ascii="Times New Roman" w:hAnsi="Times New Roman" w:cs="Times New Roman"/>
          <w:sz w:val="24"/>
          <w:szCs w:val="24"/>
        </w:rPr>
        <w:t xml:space="preserve">precision, recall, F-measure and </w:t>
      </w:r>
      <w:r w:rsidR="00AE2887">
        <w:rPr>
          <w:rFonts w:ascii="Times New Roman" w:hAnsi="Times New Roman" w:cs="Times New Roman"/>
          <w:sz w:val="24"/>
          <w:szCs w:val="24"/>
        </w:rPr>
        <w:t>accuracy. In all of the comparisons, the classifier used in RF and the train test split is 75-25.</w:t>
      </w:r>
    </w:p>
    <w:tbl>
      <w:tblPr>
        <w:tblStyle w:val="TableGrid"/>
        <w:tblW w:w="0" w:type="auto"/>
        <w:tblLook w:val="04A0" w:firstRow="1" w:lastRow="0" w:firstColumn="1" w:lastColumn="0" w:noHBand="0" w:noVBand="1"/>
      </w:tblPr>
      <w:tblGrid>
        <w:gridCol w:w="2965"/>
        <w:gridCol w:w="2160"/>
        <w:gridCol w:w="1440"/>
        <w:gridCol w:w="1295"/>
        <w:gridCol w:w="1490"/>
      </w:tblGrid>
      <w:tr w:rsidR="00B05F85" w14:paraId="3BA74679" w14:textId="5AE89D30" w:rsidTr="00B05F85">
        <w:tc>
          <w:tcPr>
            <w:tcW w:w="2965" w:type="dxa"/>
          </w:tcPr>
          <w:p w14:paraId="72D92201" w14:textId="77777777" w:rsidR="00B05F85" w:rsidRPr="006B5B0C" w:rsidRDefault="00B05F85" w:rsidP="006C502A">
            <w:pPr>
              <w:spacing w:line="360" w:lineRule="auto"/>
              <w:jc w:val="center"/>
              <w:rPr>
                <w:rFonts w:ascii="Times New Roman" w:hAnsi="Times New Roman" w:cs="Times New Roman"/>
                <w:sz w:val="24"/>
                <w:szCs w:val="24"/>
                <w:highlight w:val="yellow"/>
              </w:rPr>
            </w:pPr>
            <w:r w:rsidRPr="006B5B0C">
              <w:rPr>
                <w:rFonts w:ascii="Times New Roman" w:hAnsi="Times New Roman" w:cs="Times New Roman"/>
                <w:sz w:val="24"/>
                <w:szCs w:val="24"/>
                <w:highlight w:val="yellow"/>
              </w:rPr>
              <w:t>Method</w:t>
            </w:r>
          </w:p>
        </w:tc>
        <w:tc>
          <w:tcPr>
            <w:tcW w:w="2160" w:type="dxa"/>
          </w:tcPr>
          <w:p w14:paraId="0EFA8404" w14:textId="77777777" w:rsidR="00B05F85" w:rsidRPr="006B5B0C" w:rsidRDefault="00B05F85" w:rsidP="006C502A">
            <w:pPr>
              <w:spacing w:line="360" w:lineRule="auto"/>
              <w:jc w:val="center"/>
              <w:rPr>
                <w:rFonts w:ascii="Times New Roman" w:hAnsi="Times New Roman" w:cs="Times New Roman"/>
                <w:sz w:val="24"/>
                <w:szCs w:val="24"/>
                <w:highlight w:val="yellow"/>
              </w:rPr>
            </w:pPr>
            <w:r w:rsidRPr="006B5B0C">
              <w:rPr>
                <w:rFonts w:ascii="Times New Roman" w:hAnsi="Times New Roman" w:cs="Times New Roman"/>
                <w:sz w:val="24"/>
                <w:szCs w:val="24"/>
                <w:highlight w:val="yellow"/>
              </w:rPr>
              <w:t>Accuracy (in %)</w:t>
            </w:r>
          </w:p>
        </w:tc>
        <w:tc>
          <w:tcPr>
            <w:tcW w:w="1440" w:type="dxa"/>
          </w:tcPr>
          <w:p w14:paraId="21EFD9D6" w14:textId="069E2622" w:rsidR="00B05F85" w:rsidRPr="006B5B0C" w:rsidRDefault="00B05F85" w:rsidP="006C502A">
            <w:pPr>
              <w:spacing w:line="360" w:lineRule="auto"/>
              <w:jc w:val="center"/>
              <w:rPr>
                <w:rFonts w:ascii="Times New Roman" w:hAnsi="Times New Roman" w:cs="Times New Roman"/>
                <w:sz w:val="24"/>
                <w:szCs w:val="24"/>
                <w:highlight w:val="yellow"/>
              </w:rPr>
            </w:pPr>
            <w:r w:rsidRPr="006B5B0C">
              <w:rPr>
                <w:rFonts w:ascii="Times New Roman" w:hAnsi="Times New Roman" w:cs="Times New Roman"/>
                <w:sz w:val="24"/>
                <w:szCs w:val="24"/>
                <w:highlight w:val="yellow"/>
              </w:rPr>
              <w:t>Precision</w:t>
            </w:r>
          </w:p>
        </w:tc>
        <w:tc>
          <w:tcPr>
            <w:tcW w:w="1295" w:type="dxa"/>
          </w:tcPr>
          <w:p w14:paraId="278C3110" w14:textId="3BBAFA2B" w:rsidR="00B05F85" w:rsidRPr="006B5B0C" w:rsidRDefault="00B05F85" w:rsidP="006C502A">
            <w:pPr>
              <w:spacing w:line="360" w:lineRule="auto"/>
              <w:jc w:val="center"/>
              <w:rPr>
                <w:rFonts w:ascii="Times New Roman" w:hAnsi="Times New Roman" w:cs="Times New Roman"/>
                <w:sz w:val="24"/>
                <w:szCs w:val="24"/>
                <w:highlight w:val="yellow"/>
              </w:rPr>
            </w:pPr>
            <w:r w:rsidRPr="006B5B0C">
              <w:rPr>
                <w:rFonts w:ascii="Times New Roman" w:hAnsi="Times New Roman" w:cs="Times New Roman"/>
                <w:sz w:val="24"/>
                <w:szCs w:val="24"/>
                <w:highlight w:val="yellow"/>
              </w:rPr>
              <w:t>Recall</w:t>
            </w:r>
          </w:p>
        </w:tc>
        <w:tc>
          <w:tcPr>
            <w:tcW w:w="1490" w:type="dxa"/>
          </w:tcPr>
          <w:p w14:paraId="28E30E22" w14:textId="0136A82F" w:rsidR="00B05F85" w:rsidRPr="006B5B0C" w:rsidRDefault="00B05F85" w:rsidP="006C502A">
            <w:pPr>
              <w:spacing w:line="360" w:lineRule="auto"/>
              <w:jc w:val="center"/>
              <w:rPr>
                <w:rFonts w:ascii="Times New Roman" w:hAnsi="Times New Roman" w:cs="Times New Roman"/>
                <w:sz w:val="24"/>
                <w:szCs w:val="24"/>
                <w:highlight w:val="yellow"/>
              </w:rPr>
            </w:pPr>
            <w:r w:rsidRPr="006B5B0C">
              <w:rPr>
                <w:rFonts w:ascii="Times New Roman" w:hAnsi="Times New Roman" w:cs="Times New Roman"/>
                <w:sz w:val="24"/>
                <w:szCs w:val="24"/>
                <w:highlight w:val="yellow"/>
              </w:rPr>
              <w:t>F-Measure</w:t>
            </w:r>
          </w:p>
        </w:tc>
      </w:tr>
      <w:tr w:rsidR="00B05F85" w14:paraId="4B649F41" w14:textId="29A20412" w:rsidTr="00B05F85">
        <w:tc>
          <w:tcPr>
            <w:tcW w:w="2965" w:type="dxa"/>
          </w:tcPr>
          <w:p w14:paraId="1B477291" w14:textId="66FFD035" w:rsidR="00B05F85" w:rsidRPr="006B5B0C" w:rsidRDefault="00B05F85" w:rsidP="003A0AAD">
            <w:pPr>
              <w:spacing w:line="360" w:lineRule="auto"/>
              <w:jc w:val="center"/>
              <w:rPr>
                <w:rFonts w:ascii="Times New Roman" w:hAnsi="Times New Roman" w:cs="Times New Roman"/>
                <w:sz w:val="24"/>
                <w:szCs w:val="24"/>
                <w:highlight w:val="yellow"/>
              </w:rPr>
            </w:pPr>
            <w:r w:rsidRPr="006B5B0C">
              <w:rPr>
                <w:rFonts w:ascii="Times New Roman" w:hAnsi="Times New Roman" w:cs="Times New Roman"/>
                <w:sz w:val="24"/>
                <w:szCs w:val="24"/>
                <w:highlight w:val="yellow"/>
              </w:rPr>
              <w:t xml:space="preserve">Basic LBP </w:t>
            </w:r>
            <w:r w:rsidRPr="006B5B0C">
              <w:rPr>
                <w:rStyle w:val="FootnoteReference"/>
                <w:rFonts w:ascii="Times New Roman" w:hAnsi="Times New Roman" w:cs="Times New Roman"/>
                <w:sz w:val="24"/>
                <w:szCs w:val="24"/>
                <w:highlight w:val="yellow"/>
              </w:rPr>
              <w:fldChar w:fldCharType="begin" w:fldLock="1"/>
            </w:r>
            <w:r w:rsidR="0091036D">
              <w:rPr>
                <w:rFonts w:ascii="Times New Roman" w:hAnsi="Times New Roman" w:cs="Times New Roman"/>
                <w:sz w:val="24"/>
                <w:szCs w:val="24"/>
                <w:highlight w:val="yellow"/>
              </w:rPr>
              <w:instrText>ADDIN CSL_CITATION {"citationItems":[{"id":"ITEM-1","itemData":{"DOI":"10.1109/TPAMI.2002.1017623","ISSN":"01628828","abstract":"This paper presents a theoretically very simple, yet efficient, multiresolution approach to gray-scale and rotation invariant texture classification based on local binary patterns and nonparametric discrimination of sample and prototype distributions. The method is based on recognizing that certain local binary patterns, termed \"uniform,\" are fundamental properties of local image texture and their occurrence histogram is proven to be a very powerful texture feature. We derive a generalized gray-scale and rotation invariant operator presentation that allows for detecting the \"uniform\" patterns for any quantization of the angular space and for any spatial resolution and presents a method for combining multiple operators for multiresolution analysis. The proposed approach is very robust in terms of gray-scale variations since the operator is, by definition, invariant against any monotonic transformation of the gray scale. Another advantage is computational simplicity as the operator can be realized with a few operations in a small neighborhood and a lookup table. Excellent experimental results obtained in true problems of rotation invariance, where the classifier is trained at one particular rotation angle and tested with samples from other rotation angles, demonstrate that good discrimination can be achieved with the occurrence statistics of simple rotation invariant local binary patterns. These operators characterize the spatial configuration of local image texture and the performance can be further improved by combining them with rotation invariant variance measures that characterize the contrast of local image texture. The joint distributions of these orthogonal measures are shown to be very powerful tools for rotation invariant texture analysis.","author":[{"dropping-particle":"","family":"Ojala","given":"Timo","non-dropping-particle":"","parse-names":false,"suffix":""},{"dropping-particle":"","family":"Pietikäinen","given":"Matti","non-dropping-particle":"","parse-names":false,"suffix":""},{"dropping-particle":"","family":"Mäenpää","given":"Topi","non-dropping-particle":"","parse-names":false,"suffix":""}],"container-title":"IEEE Transactions on Pattern Analysis and Machine Intelligence","id":"ITEM-1","issue":"7","issued":{"date-parts":[["2002","7"]]},"page":"971-987","title":"Multiresolution gray-scale and rotation invariant texture classification with local binary patterns","type":"article-journal","volume":"24"},"uris":["http://www.mendeley.com/documents/?uuid=76c984bf-f71b-4430-aa5d-a1bfa8996780"]}],"mendeley":{"formattedCitation":"[32]","plainTextFormattedCitation":"[32]","previouslyFormattedCitation":"[32]"},"properties":{"noteIndex":0},"schema":"https://github.com/citation-style-language/schema/raw/master/csl-citation.json"}</w:instrText>
            </w:r>
            <w:r w:rsidRPr="006B5B0C">
              <w:rPr>
                <w:rStyle w:val="FootnoteReference"/>
                <w:rFonts w:ascii="Times New Roman" w:hAnsi="Times New Roman" w:cs="Times New Roman"/>
                <w:sz w:val="24"/>
                <w:szCs w:val="24"/>
                <w:highlight w:val="yellow"/>
              </w:rPr>
              <w:fldChar w:fldCharType="separate"/>
            </w:r>
            <w:r w:rsidR="0091036D" w:rsidRPr="0091036D">
              <w:rPr>
                <w:rFonts w:ascii="Times New Roman" w:hAnsi="Times New Roman" w:cs="Times New Roman"/>
                <w:noProof/>
                <w:sz w:val="24"/>
                <w:szCs w:val="24"/>
                <w:highlight w:val="yellow"/>
              </w:rPr>
              <w:t>[32]</w:t>
            </w:r>
            <w:r w:rsidRPr="006B5B0C">
              <w:rPr>
                <w:rStyle w:val="FootnoteReference"/>
                <w:rFonts w:ascii="Times New Roman" w:hAnsi="Times New Roman" w:cs="Times New Roman"/>
                <w:sz w:val="24"/>
                <w:szCs w:val="24"/>
                <w:highlight w:val="yellow"/>
              </w:rPr>
              <w:fldChar w:fldCharType="end"/>
            </w:r>
          </w:p>
        </w:tc>
        <w:tc>
          <w:tcPr>
            <w:tcW w:w="2160" w:type="dxa"/>
          </w:tcPr>
          <w:p w14:paraId="1F02D9A7" w14:textId="77777777" w:rsidR="00B05F85" w:rsidRPr="006B5B0C" w:rsidRDefault="00B05F85" w:rsidP="006C502A">
            <w:pPr>
              <w:spacing w:line="360" w:lineRule="auto"/>
              <w:jc w:val="center"/>
              <w:rPr>
                <w:rFonts w:ascii="Times New Roman" w:hAnsi="Times New Roman" w:cs="Times New Roman"/>
                <w:sz w:val="24"/>
                <w:szCs w:val="24"/>
                <w:highlight w:val="yellow"/>
              </w:rPr>
            </w:pPr>
            <w:r w:rsidRPr="006B5B0C">
              <w:rPr>
                <w:rFonts w:ascii="Times New Roman" w:hAnsi="Times New Roman" w:cs="Times New Roman"/>
                <w:sz w:val="24"/>
                <w:szCs w:val="24"/>
                <w:highlight w:val="yellow"/>
              </w:rPr>
              <w:t>96.51</w:t>
            </w:r>
          </w:p>
        </w:tc>
        <w:tc>
          <w:tcPr>
            <w:tcW w:w="1440" w:type="dxa"/>
          </w:tcPr>
          <w:p w14:paraId="3EFAA991" w14:textId="5315F21B" w:rsidR="00B05F85" w:rsidRPr="006B5B0C" w:rsidRDefault="00B05F85" w:rsidP="006C502A">
            <w:pPr>
              <w:spacing w:line="360" w:lineRule="auto"/>
              <w:jc w:val="center"/>
              <w:rPr>
                <w:rFonts w:ascii="Times New Roman" w:hAnsi="Times New Roman" w:cs="Times New Roman"/>
                <w:sz w:val="24"/>
                <w:szCs w:val="24"/>
                <w:highlight w:val="yellow"/>
              </w:rPr>
            </w:pPr>
            <w:r w:rsidRPr="006B5B0C">
              <w:rPr>
                <w:rFonts w:ascii="Times New Roman" w:hAnsi="Times New Roman" w:cs="Times New Roman"/>
                <w:sz w:val="24"/>
                <w:szCs w:val="24"/>
                <w:highlight w:val="yellow"/>
              </w:rPr>
              <w:t>0.965</w:t>
            </w:r>
          </w:p>
        </w:tc>
        <w:tc>
          <w:tcPr>
            <w:tcW w:w="1295" w:type="dxa"/>
          </w:tcPr>
          <w:p w14:paraId="4AB1893C" w14:textId="4B5BAA09" w:rsidR="00B05F85" w:rsidRPr="006B5B0C" w:rsidRDefault="00B05F85" w:rsidP="006C502A">
            <w:pPr>
              <w:spacing w:line="360" w:lineRule="auto"/>
              <w:jc w:val="center"/>
              <w:rPr>
                <w:rFonts w:ascii="Times New Roman" w:hAnsi="Times New Roman" w:cs="Times New Roman"/>
                <w:sz w:val="24"/>
                <w:szCs w:val="24"/>
                <w:highlight w:val="yellow"/>
              </w:rPr>
            </w:pPr>
            <w:r w:rsidRPr="006B5B0C">
              <w:rPr>
                <w:rFonts w:ascii="Times New Roman" w:hAnsi="Times New Roman" w:cs="Times New Roman"/>
                <w:sz w:val="24"/>
                <w:szCs w:val="24"/>
                <w:highlight w:val="yellow"/>
              </w:rPr>
              <w:t>0.965</w:t>
            </w:r>
          </w:p>
        </w:tc>
        <w:tc>
          <w:tcPr>
            <w:tcW w:w="1490" w:type="dxa"/>
          </w:tcPr>
          <w:p w14:paraId="4782F896" w14:textId="33D0C7BE" w:rsidR="00B05F85" w:rsidRPr="006B5B0C" w:rsidRDefault="00B05F85" w:rsidP="006C502A">
            <w:pPr>
              <w:spacing w:line="360" w:lineRule="auto"/>
              <w:jc w:val="center"/>
              <w:rPr>
                <w:rFonts w:ascii="Times New Roman" w:hAnsi="Times New Roman" w:cs="Times New Roman"/>
                <w:sz w:val="24"/>
                <w:szCs w:val="24"/>
                <w:highlight w:val="yellow"/>
              </w:rPr>
            </w:pPr>
            <w:r w:rsidRPr="006B5B0C">
              <w:rPr>
                <w:rFonts w:ascii="Times New Roman" w:hAnsi="Times New Roman" w:cs="Times New Roman"/>
                <w:sz w:val="24"/>
                <w:szCs w:val="24"/>
                <w:highlight w:val="yellow"/>
              </w:rPr>
              <w:t>0.965</w:t>
            </w:r>
          </w:p>
        </w:tc>
      </w:tr>
      <w:tr w:rsidR="00B05F85" w14:paraId="5B8F4AEB" w14:textId="0687685D" w:rsidTr="00B05F85">
        <w:tc>
          <w:tcPr>
            <w:tcW w:w="2965" w:type="dxa"/>
          </w:tcPr>
          <w:p w14:paraId="6E3E544E" w14:textId="33CD78DD" w:rsidR="00B05F85" w:rsidRPr="006B5B0C" w:rsidRDefault="00B05F85" w:rsidP="003A0AAD">
            <w:pPr>
              <w:spacing w:line="360" w:lineRule="auto"/>
              <w:jc w:val="center"/>
              <w:rPr>
                <w:rFonts w:ascii="Times New Roman" w:hAnsi="Times New Roman" w:cs="Times New Roman"/>
                <w:sz w:val="24"/>
                <w:szCs w:val="24"/>
                <w:highlight w:val="yellow"/>
              </w:rPr>
            </w:pPr>
            <w:r w:rsidRPr="006B5B0C">
              <w:rPr>
                <w:rFonts w:ascii="Times New Roman" w:hAnsi="Times New Roman" w:cs="Times New Roman"/>
                <w:sz w:val="24"/>
                <w:szCs w:val="24"/>
                <w:highlight w:val="yellow"/>
              </w:rPr>
              <w:t xml:space="preserve">Uniform LBP </w:t>
            </w:r>
            <w:r w:rsidRPr="006B5B0C">
              <w:rPr>
                <w:rStyle w:val="FootnoteReference"/>
                <w:rFonts w:ascii="Times New Roman" w:hAnsi="Times New Roman" w:cs="Times New Roman"/>
                <w:sz w:val="24"/>
                <w:szCs w:val="24"/>
                <w:highlight w:val="yellow"/>
              </w:rPr>
              <w:fldChar w:fldCharType="begin" w:fldLock="1"/>
            </w:r>
            <w:r w:rsidR="0091036D">
              <w:rPr>
                <w:rFonts w:ascii="Times New Roman" w:hAnsi="Times New Roman" w:cs="Times New Roman"/>
                <w:sz w:val="24"/>
                <w:szCs w:val="24"/>
                <w:highlight w:val="yellow"/>
              </w:rPr>
              <w:instrText>ADDIN CSL_CITATION {"citationItems":[{"id":"ITEM-1","itemData":{"DOI":"10.1109/TPAMI.2002.1017623","ISSN":"01628828","abstract":"This paper presents a theoretically very simple, yet efficient, multiresolution approach to gray-scale and rotation invariant texture classification based on local binary patterns and nonparametric discrimination of sample and prototype distributions. The method is based on recognizing that certain local binary patterns, termed \"uniform,\" are fundamental properties of local image texture and their occurrence histogram is proven to be a very powerful texture feature. We derive a generalized gray-scale and rotation invariant operator presentation that allows for detecting the \"uniform\" patterns for any quantization of the angular space and for any spatial resolution and presents a method for combining multiple operators for multiresolution analysis. The proposed approach is very robust in terms of gray-scale variations since the operator is, by definition, invariant against any monotonic transformation of the gray scale. Another advantage is computational simplicity as the operator can be realized with a few operations in a small neighborhood and a lookup table. Excellent experimental results obtained in true problems of rotation invariance, where the classifier is trained at one particular rotation angle and tested with samples from other rotation angles, demonstrate that good discrimination can be achieved with the occurrence statistics of simple rotation invariant local binary patterns. These operators characterize the spatial configuration of local image texture and the performance can be further improved by combining them with rotation invariant variance measures that characterize the contrast of local image texture. The joint distributions of these orthogonal measures are shown to be very powerful tools for rotation invariant texture analysis.","author":[{"dropping-particle":"","family":"Ojala","given":"Timo","non-dropping-particle":"","parse-names":false,"suffix":""},{"dropping-particle":"","family":"Pietikäinen","given":"Matti","non-dropping-particle":"","parse-names":false,"suffix":""},{"dropping-particle":"","family":"Mäenpää","given":"Topi","non-dropping-particle":"","parse-names":false,"suffix":""}],"container-title":"IEEE Transactions on Pattern Analysis and Machine Intelligence","id":"ITEM-1","issue":"7","issued":{"date-parts":[["2002","7"]]},"page":"971-987","title":"Multiresolution gray-scale and rotation invariant texture classification with local binary patterns","type":"article-journal","volume":"24"},"uris":["http://www.mendeley.com/documents/?uuid=76c984bf-f71b-4430-aa5d-a1bfa8996780"]}],"mendeley":{"formattedCitation":"[32]","plainTextFormattedCitation":"[32]","previouslyFormattedCitation":"[32]"},"properties":{"noteIndex":0},"schema":"https://github.com/citation-style-language/schema/raw/master/csl-citation.json"}</w:instrText>
            </w:r>
            <w:r w:rsidRPr="006B5B0C">
              <w:rPr>
                <w:rStyle w:val="FootnoteReference"/>
                <w:rFonts w:ascii="Times New Roman" w:hAnsi="Times New Roman" w:cs="Times New Roman"/>
                <w:sz w:val="24"/>
                <w:szCs w:val="24"/>
                <w:highlight w:val="yellow"/>
              </w:rPr>
              <w:fldChar w:fldCharType="separate"/>
            </w:r>
            <w:r w:rsidR="0091036D" w:rsidRPr="0091036D">
              <w:rPr>
                <w:rFonts w:ascii="Times New Roman" w:hAnsi="Times New Roman" w:cs="Times New Roman"/>
                <w:noProof/>
                <w:sz w:val="24"/>
                <w:szCs w:val="24"/>
                <w:highlight w:val="yellow"/>
              </w:rPr>
              <w:t>[32]</w:t>
            </w:r>
            <w:r w:rsidRPr="006B5B0C">
              <w:rPr>
                <w:rStyle w:val="FootnoteReference"/>
                <w:rFonts w:ascii="Times New Roman" w:hAnsi="Times New Roman" w:cs="Times New Roman"/>
                <w:sz w:val="24"/>
                <w:szCs w:val="24"/>
                <w:highlight w:val="yellow"/>
              </w:rPr>
              <w:fldChar w:fldCharType="end"/>
            </w:r>
          </w:p>
        </w:tc>
        <w:tc>
          <w:tcPr>
            <w:tcW w:w="2160" w:type="dxa"/>
          </w:tcPr>
          <w:p w14:paraId="6835306A" w14:textId="77777777" w:rsidR="00B05F85" w:rsidRPr="006B5B0C" w:rsidRDefault="00B05F85" w:rsidP="006C502A">
            <w:pPr>
              <w:spacing w:line="360" w:lineRule="auto"/>
              <w:jc w:val="center"/>
              <w:rPr>
                <w:rFonts w:ascii="Times New Roman" w:hAnsi="Times New Roman" w:cs="Times New Roman"/>
                <w:sz w:val="24"/>
                <w:szCs w:val="24"/>
                <w:highlight w:val="yellow"/>
              </w:rPr>
            </w:pPr>
            <w:r w:rsidRPr="006B5B0C">
              <w:rPr>
                <w:rFonts w:ascii="Times New Roman" w:hAnsi="Times New Roman" w:cs="Times New Roman"/>
                <w:sz w:val="24"/>
                <w:szCs w:val="24"/>
                <w:highlight w:val="yellow"/>
              </w:rPr>
              <w:t>95.34</w:t>
            </w:r>
          </w:p>
        </w:tc>
        <w:tc>
          <w:tcPr>
            <w:tcW w:w="1440" w:type="dxa"/>
          </w:tcPr>
          <w:p w14:paraId="32D43C43" w14:textId="61A586C9" w:rsidR="00B05F85" w:rsidRPr="006B5B0C" w:rsidRDefault="00B05F85" w:rsidP="006C502A">
            <w:pPr>
              <w:spacing w:line="360" w:lineRule="auto"/>
              <w:jc w:val="center"/>
              <w:rPr>
                <w:rFonts w:ascii="Times New Roman" w:hAnsi="Times New Roman" w:cs="Times New Roman"/>
                <w:sz w:val="24"/>
                <w:szCs w:val="24"/>
                <w:highlight w:val="yellow"/>
              </w:rPr>
            </w:pPr>
            <w:r w:rsidRPr="006B5B0C">
              <w:rPr>
                <w:rFonts w:ascii="Times New Roman" w:hAnsi="Times New Roman" w:cs="Times New Roman"/>
                <w:sz w:val="24"/>
                <w:szCs w:val="24"/>
                <w:highlight w:val="yellow"/>
              </w:rPr>
              <w:t>0.954</w:t>
            </w:r>
          </w:p>
        </w:tc>
        <w:tc>
          <w:tcPr>
            <w:tcW w:w="1295" w:type="dxa"/>
          </w:tcPr>
          <w:p w14:paraId="1E17CFEF" w14:textId="2298060A" w:rsidR="00B05F85" w:rsidRPr="006B5B0C" w:rsidRDefault="00B05F85" w:rsidP="006C502A">
            <w:pPr>
              <w:spacing w:line="360" w:lineRule="auto"/>
              <w:jc w:val="center"/>
              <w:rPr>
                <w:rFonts w:ascii="Times New Roman" w:hAnsi="Times New Roman" w:cs="Times New Roman"/>
                <w:sz w:val="24"/>
                <w:szCs w:val="24"/>
                <w:highlight w:val="yellow"/>
              </w:rPr>
            </w:pPr>
            <w:r w:rsidRPr="006B5B0C">
              <w:rPr>
                <w:rFonts w:ascii="Times New Roman" w:hAnsi="Times New Roman" w:cs="Times New Roman"/>
                <w:sz w:val="24"/>
                <w:szCs w:val="24"/>
                <w:highlight w:val="yellow"/>
              </w:rPr>
              <w:t>0.953</w:t>
            </w:r>
          </w:p>
        </w:tc>
        <w:tc>
          <w:tcPr>
            <w:tcW w:w="1490" w:type="dxa"/>
          </w:tcPr>
          <w:p w14:paraId="13BB7168" w14:textId="57F8C6EE" w:rsidR="00B05F85" w:rsidRPr="006B5B0C" w:rsidRDefault="00B05F85" w:rsidP="006C502A">
            <w:pPr>
              <w:spacing w:line="360" w:lineRule="auto"/>
              <w:jc w:val="center"/>
              <w:rPr>
                <w:rFonts w:ascii="Times New Roman" w:hAnsi="Times New Roman" w:cs="Times New Roman"/>
                <w:sz w:val="24"/>
                <w:szCs w:val="24"/>
                <w:highlight w:val="yellow"/>
              </w:rPr>
            </w:pPr>
            <w:r w:rsidRPr="006B5B0C">
              <w:rPr>
                <w:rFonts w:ascii="Times New Roman" w:hAnsi="Times New Roman" w:cs="Times New Roman"/>
                <w:sz w:val="24"/>
                <w:szCs w:val="24"/>
                <w:highlight w:val="yellow"/>
              </w:rPr>
              <w:t>0.953</w:t>
            </w:r>
          </w:p>
        </w:tc>
      </w:tr>
      <w:tr w:rsidR="00B05F85" w14:paraId="75997410" w14:textId="18FA7069" w:rsidTr="00B05F85">
        <w:tc>
          <w:tcPr>
            <w:tcW w:w="2965" w:type="dxa"/>
          </w:tcPr>
          <w:p w14:paraId="2339EF3E" w14:textId="41B20DBF" w:rsidR="00B05F85" w:rsidRPr="006B5B0C" w:rsidRDefault="00B05F85" w:rsidP="003A0AAD">
            <w:pPr>
              <w:spacing w:line="360" w:lineRule="auto"/>
              <w:jc w:val="center"/>
              <w:rPr>
                <w:rFonts w:ascii="Times New Roman" w:hAnsi="Times New Roman" w:cs="Times New Roman"/>
                <w:sz w:val="24"/>
                <w:szCs w:val="24"/>
                <w:highlight w:val="yellow"/>
              </w:rPr>
            </w:pPr>
            <w:r w:rsidRPr="006B5B0C">
              <w:rPr>
                <w:rFonts w:ascii="Times New Roman" w:hAnsi="Times New Roman" w:cs="Times New Roman"/>
                <w:sz w:val="24"/>
                <w:szCs w:val="24"/>
                <w:highlight w:val="yellow"/>
              </w:rPr>
              <w:t xml:space="preserve">Rotation invariant LBP </w:t>
            </w:r>
            <w:r w:rsidRPr="006B5B0C">
              <w:rPr>
                <w:rStyle w:val="FootnoteReference"/>
                <w:rFonts w:ascii="Times New Roman" w:hAnsi="Times New Roman" w:cs="Times New Roman"/>
                <w:sz w:val="24"/>
                <w:szCs w:val="24"/>
                <w:highlight w:val="yellow"/>
              </w:rPr>
              <w:fldChar w:fldCharType="begin" w:fldLock="1"/>
            </w:r>
            <w:r w:rsidR="0091036D">
              <w:rPr>
                <w:rFonts w:ascii="Times New Roman" w:hAnsi="Times New Roman" w:cs="Times New Roman"/>
                <w:sz w:val="24"/>
                <w:szCs w:val="24"/>
                <w:highlight w:val="yellow"/>
              </w:rPr>
              <w:instrText>ADDIN CSL_CITATION {"citationItems":[{"id":"ITEM-1","itemData":{"DOI":"10.1109/TPAMI.2002.1017623","ISSN":"01628828","abstract":"This paper presents a theoretically very simple, yet efficient, multiresolution approach to gray-scale and rotation invariant texture classification based on local binary patterns and nonparametric discrimination of sample and prototype distributions. The method is based on recognizing that certain local binary patterns, termed \"uniform,\" are fundamental properties of local image texture and their occurrence histogram is proven to be a very powerful texture feature. We derive a generalized gray-scale and rotation invariant operator presentation that allows for detecting the \"uniform\" patterns for any quantization of the angular space and for any spatial resolution and presents a method for combining multiple operators for multiresolution analysis. The proposed approach is very robust in terms of gray-scale variations since the operator is, by definition, invariant against any monotonic transformation of the gray scale. Another advantage is computational simplicity as the operator can be realized with a few operations in a small neighborhood and a lookup table. Excellent experimental results obtained in true problems of rotation invariance, where the classifier is trained at one particular rotation angle and tested with samples from other rotation angles, demonstrate that good discrimination can be achieved with the occurrence statistics of simple rotation invariant local binary patterns. These operators characterize the spatial configuration of local image texture and the performance can be further improved by combining them with rotation invariant variance measures that characterize the contrast of local image texture. The joint distributions of these orthogonal measures are shown to be very powerful tools for rotation invariant texture analysis.","author":[{"dropping-particle":"","family":"Ojala","given":"Timo","non-dropping-particle":"","parse-names":false,"suffix":""},{"dropping-particle":"","family":"Pietikäinen","given":"Matti","non-dropping-particle":"","parse-names":false,"suffix":""},{"dropping-particle":"","family":"Mäenpää","given":"Topi","non-dropping-particle":"","parse-names":false,"suffix":""}],"container-title":"IEEE Transactions on Pattern Analysis and Machine Intelligence","id":"ITEM-1","issue":"7","issued":{"date-parts":[["2002","7"]]},"page":"971-987","title":"Multiresolution gray-scale and rotation invariant texture classification with local binary patterns","type":"article-journal","volume":"24"},"uris":["http://www.mendeley.com/documents/?uuid=76c984bf-f71b-4430-aa5d-a1bfa8996780"]}],"mendeley":{"formattedCitation":"[32]","plainTextFormattedCitation":"[32]","previouslyFormattedCitation":"[32]"},"properties":{"noteIndex":0},"schema":"https://github.com/citation-style-language/schema/raw/master/csl-citation.json"}</w:instrText>
            </w:r>
            <w:r w:rsidRPr="006B5B0C">
              <w:rPr>
                <w:rStyle w:val="FootnoteReference"/>
                <w:rFonts w:ascii="Times New Roman" w:hAnsi="Times New Roman" w:cs="Times New Roman"/>
                <w:sz w:val="24"/>
                <w:szCs w:val="24"/>
                <w:highlight w:val="yellow"/>
              </w:rPr>
              <w:fldChar w:fldCharType="separate"/>
            </w:r>
            <w:r w:rsidR="0091036D" w:rsidRPr="0091036D">
              <w:rPr>
                <w:rFonts w:ascii="Times New Roman" w:hAnsi="Times New Roman" w:cs="Times New Roman"/>
                <w:noProof/>
                <w:sz w:val="24"/>
                <w:szCs w:val="24"/>
                <w:highlight w:val="yellow"/>
              </w:rPr>
              <w:t>[32]</w:t>
            </w:r>
            <w:r w:rsidRPr="006B5B0C">
              <w:rPr>
                <w:rStyle w:val="FootnoteReference"/>
                <w:rFonts w:ascii="Times New Roman" w:hAnsi="Times New Roman" w:cs="Times New Roman"/>
                <w:sz w:val="24"/>
                <w:szCs w:val="24"/>
                <w:highlight w:val="yellow"/>
              </w:rPr>
              <w:fldChar w:fldCharType="end"/>
            </w:r>
          </w:p>
        </w:tc>
        <w:tc>
          <w:tcPr>
            <w:tcW w:w="2160" w:type="dxa"/>
          </w:tcPr>
          <w:p w14:paraId="009BD726" w14:textId="77777777" w:rsidR="00B05F85" w:rsidRPr="006B5B0C" w:rsidRDefault="00B05F85" w:rsidP="006C502A">
            <w:pPr>
              <w:spacing w:line="360" w:lineRule="auto"/>
              <w:jc w:val="center"/>
              <w:rPr>
                <w:rFonts w:ascii="Times New Roman" w:hAnsi="Times New Roman" w:cs="Times New Roman"/>
                <w:sz w:val="24"/>
                <w:szCs w:val="24"/>
                <w:highlight w:val="yellow"/>
              </w:rPr>
            </w:pPr>
            <w:r w:rsidRPr="006B5B0C">
              <w:rPr>
                <w:rFonts w:ascii="Times New Roman" w:hAnsi="Times New Roman" w:cs="Times New Roman"/>
                <w:sz w:val="24"/>
                <w:szCs w:val="24"/>
                <w:highlight w:val="yellow"/>
              </w:rPr>
              <w:t>94.18</w:t>
            </w:r>
          </w:p>
        </w:tc>
        <w:tc>
          <w:tcPr>
            <w:tcW w:w="1440" w:type="dxa"/>
          </w:tcPr>
          <w:p w14:paraId="33A4B7F9" w14:textId="1D246C7D" w:rsidR="00B05F85" w:rsidRPr="006B5B0C" w:rsidRDefault="00B05F85" w:rsidP="006C502A">
            <w:pPr>
              <w:spacing w:line="360" w:lineRule="auto"/>
              <w:jc w:val="center"/>
              <w:rPr>
                <w:rFonts w:ascii="Times New Roman" w:hAnsi="Times New Roman" w:cs="Times New Roman"/>
                <w:sz w:val="24"/>
                <w:szCs w:val="24"/>
                <w:highlight w:val="yellow"/>
              </w:rPr>
            </w:pPr>
            <w:r w:rsidRPr="006B5B0C">
              <w:rPr>
                <w:rFonts w:ascii="Times New Roman" w:hAnsi="Times New Roman" w:cs="Times New Roman"/>
                <w:sz w:val="24"/>
                <w:szCs w:val="24"/>
                <w:highlight w:val="yellow"/>
              </w:rPr>
              <w:t>0.943</w:t>
            </w:r>
          </w:p>
        </w:tc>
        <w:tc>
          <w:tcPr>
            <w:tcW w:w="1295" w:type="dxa"/>
          </w:tcPr>
          <w:p w14:paraId="55DA6AE0" w14:textId="7AC263D7" w:rsidR="00B05F85" w:rsidRPr="006B5B0C" w:rsidRDefault="00B05F85" w:rsidP="006C502A">
            <w:pPr>
              <w:spacing w:line="360" w:lineRule="auto"/>
              <w:jc w:val="center"/>
              <w:rPr>
                <w:rFonts w:ascii="Times New Roman" w:hAnsi="Times New Roman" w:cs="Times New Roman"/>
                <w:sz w:val="24"/>
                <w:szCs w:val="24"/>
                <w:highlight w:val="yellow"/>
              </w:rPr>
            </w:pPr>
            <w:r w:rsidRPr="006B5B0C">
              <w:rPr>
                <w:rFonts w:ascii="Times New Roman" w:hAnsi="Times New Roman" w:cs="Times New Roman"/>
                <w:sz w:val="24"/>
                <w:szCs w:val="24"/>
                <w:highlight w:val="yellow"/>
              </w:rPr>
              <w:t>0.942</w:t>
            </w:r>
          </w:p>
        </w:tc>
        <w:tc>
          <w:tcPr>
            <w:tcW w:w="1490" w:type="dxa"/>
          </w:tcPr>
          <w:p w14:paraId="5AB72683" w14:textId="57356267" w:rsidR="00B05F85" w:rsidRPr="006B5B0C" w:rsidRDefault="00B05F85" w:rsidP="006C502A">
            <w:pPr>
              <w:spacing w:line="360" w:lineRule="auto"/>
              <w:jc w:val="center"/>
              <w:rPr>
                <w:rFonts w:ascii="Times New Roman" w:hAnsi="Times New Roman" w:cs="Times New Roman"/>
                <w:sz w:val="24"/>
                <w:szCs w:val="24"/>
                <w:highlight w:val="yellow"/>
              </w:rPr>
            </w:pPr>
            <w:r w:rsidRPr="006B5B0C">
              <w:rPr>
                <w:rFonts w:ascii="Times New Roman" w:hAnsi="Times New Roman" w:cs="Times New Roman"/>
                <w:sz w:val="24"/>
                <w:szCs w:val="24"/>
                <w:highlight w:val="yellow"/>
              </w:rPr>
              <w:t>0.942</w:t>
            </w:r>
          </w:p>
        </w:tc>
      </w:tr>
      <w:tr w:rsidR="00B05F85" w14:paraId="11E377EA" w14:textId="3F4D5C89" w:rsidTr="00B05F85">
        <w:tc>
          <w:tcPr>
            <w:tcW w:w="2965" w:type="dxa"/>
          </w:tcPr>
          <w:p w14:paraId="1B0690E9" w14:textId="49B44926" w:rsidR="00B05F85" w:rsidRPr="006B5B0C" w:rsidRDefault="00B05F85" w:rsidP="003A0AAD">
            <w:pPr>
              <w:spacing w:line="360" w:lineRule="auto"/>
              <w:jc w:val="center"/>
              <w:rPr>
                <w:rFonts w:ascii="Times New Roman" w:hAnsi="Times New Roman" w:cs="Times New Roman"/>
                <w:sz w:val="24"/>
                <w:szCs w:val="24"/>
                <w:highlight w:val="yellow"/>
              </w:rPr>
            </w:pPr>
            <w:r w:rsidRPr="006B5B0C">
              <w:rPr>
                <w:rFonts w:ascii="Times New Roman" w:hAnsi="Times New Roman" w:cs="Times New Roman"/>
                <w:sz w:val="24"/>
                <w:szCs w:val="24"/>
                <w:highlight w:val="yellow"/>
              </w:rPr>
              <w:t xml:space="preserve">Basic LTP </w:t>
            </w:r>
            <w:r w:rsidRPr="006B5B0C">
              <w:rPr>
                <w:rStyle w:val="FootnoteReference"/>
                <w:rFonts w:ascii="Times New Roman" w:hAnsi="Times New Roman" w:cs="Times New Roman"/>
                <w:sz w:val="24"/>
                <w:szCs w:val="24"/>
                <w:highlight w:val="yellow"/>
              </w:rPr>
              <w:fldChar w:fldCharType="begin" w:fldLock="1"/>
            </w:r>
            <w:r w:rsidR="0091036D">
              <w:rPr>
                <w:rFonts w:ascii="Times New Roman" w:hAnsi="Times New Roman" w:cs="Times New Roman"/>
                <w:sz w:val="24"/>
                <w:szCs w:val="24"/>
                <w:highlight w:val="yellow"/>
              </w:rPr>
              <w:instrText>ADDIN CSL_CITATION {"citationItems":[{"id":"ITEM-1","itemData":{"DOI":"10.1109/TIP.2010.2042645","ISSN":"10577149","abstract":"Making recognition more reliable under uncontrolled lighting conditions is one of the most important challenges for practical face recognition systems. We tackle this by combining the strengths of robust illumination normalization, local texture-based face representations, distance transform based matching, kernel-based feature extraction and multiple feature fusion. Specifically, we make three main contributions: 1) We present a simple and efficient preprocessing chain that eliminates most of the effects of changing illumination while still preserving the essential appearance details that are needed for recognition; 2) We introduce local ternary patterns (LTP), a generalization of the local binary pattern (LBP) local texture descriptor that is more discriminant and less sensitive to noise in uniform regions, and we show that replacing comparisons based on local spatial histograms with a distance transform based similarity metric further improves the performance of LBP/LTP based face recognition; and 3) We further improve robustness by adding Kernel principal component analysis (PCA) feature extraction and incorporating rich local appearance cues from two complementary sourcesGabor wavelets and LBPshowing that the combination is considerably more accurate than either feature set alone. The resulting method provides state-of-the-art performance on three data sets that are widely used for testing recognition under difficult illumination conditions: Extended Yale-B, CAS-PEAL-R1, and Face Recognition Grand Challenge version 2 experiment 4 (FRGC-204). For example, on the challenging FRGC-204 data set it halves the error rate relative to previously published methods, achieving a face verification rate of 88.1% at 0.1% false accept rate. Further experiments show that our preprocessing method outperforms several existing preprocessors for a range of feature sets, data sets and lighting conditions. © 2010 IEEE.","author":[{"dropping-particle":"","family":"Tan","given":"Xiaoyang","non-dropping-particle":"","parse-names":false,"suffix":""},{"dropping-particle":"","family":"Triggs","given":"Bill","non-dropping-particle":"","parse-names":false,"suffix":""}],"container-title":"IEEE Transactions on Image Processing","id":"ITEM-1","issue":"6","issued":{"date-parts":[["2010","6"]]},"page":"1635-1650","title":"Enhanced local texture feature sets for face recognition under difficult lighting conditions","type":"article-journal","volume":"19"},"uris":["http://www.mendeley.com/documents/?uuid=99976505-5531-4aac-807e-f5b1a16526ce","http://www.mendeley.com/documents/?uuid=ceee4273-09a5-3943-a3fd-65d7be3d28b3"]}],"mendeley":{"formattedCitation":"[33]","plainTextFormattedCitation":"[33]","previouslyFormattedCitation":"[33]"},"properties":{"noteIndex":0},"schema":"https://github.com/citation-style-language/schema/raw/master/csl-citation.json"}</w:instrText>
            </w:r>
            <w:r w:rsidRPr="006B5B0C">
              <w:rPr>
                <w:rStyle w:val="FootnoteReference"/>
                <w:rFonts w:ascii="Times New Roman" w:hAnsi="Times New Roman" w:cs="Times New Roman"/>
                <w:sz w:val="24"/>
                <w:szCs w:val="24"/>
                <w:highlight w:val="yellow"/>
              </w:rPr>
              <w:fldChar w:fldCharType="separate"/>
            </w:r>
            <w:r w:rsidR="0091036D" w:rsidRPr="0091036D">
              <w:rPr>
                <w:rFonts w:ascii="Times New Roman" w:hAnsi="Times New Roman" w:cs="Times New Roman"/>
                <w:noProof/>
                <w:sz w:val="24"/>
                <w:szCs w:val="24"/>
                <w:highlight w:val="yellow"/>
              </w:rPr>
              <w:t>[33]</w:t>
            </w:r>
            <w:r w:rsidRPr="006B5B0C">
              <w:rPr>
                <w:rStyle w:val="FootnoteReference"/>
                <w:rFonts w:ascii="Times New Roman" w:hAnsi="Times New Roman" w:cs="Times New Roman"/>
                <w:sz w:val="24"/>
                <w:szCs w:val="24"/>
                <w:highlight w:val="yellow"/>
              </w:rPr>
              <w:fldChar w:fldCharType="end"/>
            </w:r>
          </w:p>
        </w:tc>
        <w:tc>
          <w:tcPr>
            <w:tcW w:w="2160" w:type="dxa"/>
          </w:tcPr>
          <w:p w14:paraId="65F20CD7" w14:textId="77777777" w:rsidR="00B05F85" w:rsidRPr="006B5B0C" w:rsidRDefault="00B05F85" w:rsidP="006C502A">
            <w:pPr>
              <w:spacing w:line="360" w:lineRule="auto"/>
              <w:jc w:val="center"/>
              <w:rPr>
                <w:rFonts w:ascii="Times New Roman" w:hAnsi="Times New Roman" w:cs="Times New Roman"/>
                <w:sz w:val="24"/>
                <w:szCs w:val="24"/>
                <w:highlight w:val="yellow"/>
              </w:rPr>
            </w:pPr>
            <w:r w:rsidRPr="006B5B0C">
              <w:rPr>
                <w:rFonts w:ascii="Times New Roman" w:hAnsi="Times New Roman" w:cs="Times New Roman"/>
                <w:sz w:val="24"/>
                <w:szCs w:val="24"/>
                <w:highlight w:val="yellow"/>
              </w:rPr>
              <w:t>95.93</w:t>
            </w:r>
          </w:p>
        </w:tc>
        <w:tc>
          <w:tcPr>
            <w:tcW w:w="1440" w:type="dxa"/>
          </w:tcPr>
          <w:p w14:paraId="1CAC00ED" w14:textId="52FA5893" w:rsidR="00B05F85" w:rsidRPr="006B5B0C" w:rsidRDefault="00B05F85" w:rsidP="006C502A">
            <w:pPr>
              <w:spacing w:line="360" w:lineRule="auto"/>
              <w:jc w:val="center"/>
              <w:rPr>
                <w:rFonts w:ascii="Times New Roman" w:hAnsi="Times New Roman" w:cs="Times New Roman"/>
                <w:sz w:val="24"/>
                <w:szCs w:val="24"/>
                <w:highlight w:val="yellow"/>
              </w:rPr>
            </w:pPr>
            <w:r w:rsidRPr="006B5B0C">
              <w:rPr>
                <w:rFonts w:ascii="Times New Roman" w:hAnsi="Times New Roman" w:cs="Times New Roman"/>
                <w:sz w:val="24"/>
                <w:szCs w:val="24"/>
                <w:highlight w:val="yellow"/>
              </w:rPr>
              <w:t>0.959</w:t>
            </w:r>
          </w:p>
        </w:tc>
        <w:tc>
          <w:tcPr>
            <w:tcW w:w="1295" w:type="dxa"/>
          </w:tcPr>
          <w:p w14:paraId="1ECC7A8F" w14:textId="06FA2DE2" w:rsidR="00B05F85" w:rsidRPr="006B5B0C" w:rsidRDefault="00B05F85" w:rsidP="006C502A">
            <w:pPr>
              <w:spacing w:line="360" w:lineRule="auto"/>
              <w:jc w:val="center"/>
              <w:rPr>
                <w:rFonts w:ascii="Times New Roman" w:hAnsi="Times New Roman" w:cs="Times New Roman"/>
                <w:sz w:val="24"/>
                <w:szCs w:val="24"/>
                <w:highlight w:val="yellow"/>
              </w:rPr>
            </w:pPr>
            <w:r w:rsidRPr="006B5B0C">
              <w:rPr>
                <w:rFonts w:ascii="Times New Roman" w:hAnsi="Times New Roman" w:cs="Times New Roman"/>
                <w:sz w:val="24"/>
                <w:szCs w:val="24"/>
                <w:highlight w:val="yellow"/>
              </w:rPr>
              <w:t>0.959</w:t>
            </w:r>
          </w:p>
        </w:tc>
        <w:tc>
          <w:tcPr>
            <w:tcW w:w="1490" w:type="dxa"/>
          </w:tcPr>
          <w:p w14:paraId="15E3D1A8" w14:textId="376318AC" w:rsidR="00B05F85" w:rsidRPr="006B5B0C" w:rsidRDefault="00B05F85" w:rsidP="006C502A">
            <w:pPr>
              <w:spacing w:line="360" w:lineRule="auto"/>
              <w:jc w:val="center"/>
              <w:rPr>
                <w:rFonts w:ascii="Times New Roman" w:hAnsi="Times New Roman" w:cs="Times New Roman"/>
                <w:sz w:val="24"/>
                <w:szCs w:val="24"/>
                <w:highlight w:val="yellow"/>
              </w:rPr>
            </w:pPr>
            <w:r w:rsidRPr="006B5B0C">
              <w:rPr>
                <w:rFonts w:ascii="Times New Roman" w:hAnsi="Times New Roman" w:cs="Times New Roman"/>
                <w:sz w:val="24"/>
                <w:szCs w:val="24"/>
                <w:highlight w:val="yellow"/>
              </w:rPr>
              <w:t>0.959</w:t>
            </w:r>
          </w:p>
        </w:tc>
      </w:tr>
      <w:tr w:rsidR="00B05F85" w14:paraId="0A9F1C4C" w14:textId="5FEEE45C" w:rsidTr="00B05F85">
        <w:tc>
          <w:tcPr>
            <w:tcW w:w="2965" w:type="dxa"/>
          </w:tcPr>
          <w:p w14:paraId="5E7BFD62" w14:textId="774D1539" w:rsidR="00B05F85" w:rsidRPr="006B5B0C" w:rsidRDefault="00B05F85" w:rsidP="003A0AAD">
            <w:pPr>
              <w:spacing w:line="360" w:lineRule="auto"/>
              <w:jc w:val="center"/>
              <w:rPr>
                <w:rFonts w:ascii="Times New Roman" w:hAnsi="Times New Roman" w:cs="Times New Roman"/>
                <w:sz w:val="24"/>
                <w:szCs w:val="24"/>
                <w:highlight w:val="yellow"/>
              </w:rPr>
            </w:pPr>
            <w:r w:rsidRPr="006B5B0C">
              <w:rPr>
                <w:rFonts w:ascii="Times New Roman" w:hAnsi="Times New Roman" w:cs="Times New Roman"/>
                <w:sz w:val="24"/>
                <w:szCs w:val="24"/>
                <w:highlight w:val="yellow"/>
              </w:rPr>
              <w:lastRenderedPageBreak/>
              <w:t xml:space="preserve">Uniform LTP </w:t>
            </w:r>
            <w:r w:rsidRPr="006B5B0C">
              <w:rPr>
                <w:rStyle w:val="FootnoteReference"/>
                <w:rFonts w:ascii="Times New Roman" w:hAnsi="Times New Roman" w:cs="Times New Roman"/>
                <w:sz w:val="24"/>
                <w:szCs w:val="24"/>
                <w:highlight w:val="yellow"/>
              </w:rPr>
              <w:fldChar w:fldCharType="begin" w:fldLock="1"/>
            </w:r>
            <w:r w:rsidR="0091036D">
              <w:rPr>
                <w:rFonts w:ascii="Times New Roman" w:hAnsi="Times New Roman" w:cs="Times New Roman"/>
                <w:sz w:val="24"/>
                <w:szCs w:val="24"/>
                <w:highlight w:val="yellow"/>
              </w:rPr>
              <w:instrText>ADDIN CSL_CITATION {"citationItems":[{"id":"ITEM-1","itemData":{"DOI":"10.1109/TIP.2010.2042645","ISSN":"10577149","abstract":"Making recognition more reliable under uncontrolled lighting conditions is one of the most important challenges for practical face recognition systems. We tackle this by combining the strengths of robust illumination normalization, local texture-based face representations, distance transform based matching, kernel-based feature extraction and multiple feature fusion. Specifically, we make three main contributions: 1) We present a simple and efficient preprocessing chain that eliminates most of the effects of changing illumination while still preserving the essential appearance details that are needed for recognition; 2) We introduce local ternary patterns (LTP), a generalization of the local binary pattern (LBP) local texture descriptor that is more discriminant and less sensitive to noise in uniform regions, and we show that replacing comparisons based on local spatial histograms with a distance transform based similarity metric further improves the performance of LBP/LTP based face recognition; and 3) We further improve robustness by adding Kernel principal component analysis (PCA) feature extraction and incorporating rich local appearance cues from two complementary sourcesGabor wavelets and LBPshowing that the combination is considerably more accurate than either feature set alone. The resulting method provides state-of-the-art performance on three data sets that are widely used for testing recognition under difficult illumination conditions: Extended Yale-B, CAS-PEAL-R1, and Face Recognition Grand Challenge version 2 experiment 4 (FRGC-204). For example, on the challenging FRGC-204 data set it halves the error rate relative to previously published methods, achieving a face verification rate of 88.1% at 0.1% false accept rate. Further experiments show that our preprocessing method outperforms several existing preprocessors for a range of feature sets, data sets and lighting conditions. © 2010 IEEE.","author":[{"dropping-particle":"","family":"Tan","given":"Xiaoyang","non-dropping-particle":"","parse-names":false,"suffix":""},{"dropping-particle":"","family":"Triggs","given":"Bill","non-dropping-particle":"","parse-names":false,"suffix":""}],"container-title":"IEEE Transactions on Image Processing","id":"ITEM-1","issue":"6","issued":{"date-parts":[["2010","6"]]},"page":"1635-1650","title":"Enhanced local texture feature sets for face recognition under difficult lighting conditions","type":"article-journal","volume":"19"},"uris":["http://www.mendeley.com/documents/?uuid=99976505-5531-4aac-807e-f5b1a16526ce","http://www.mendeley.com/documents/?uuid=ceee4273-09a5-3943-a3fd-65d7be3d28b3"]}],"mendeley":{"formattedCitation":"[33]","plainTextFormattedCitation":"[33]","previouslyFormattedCitation":"[33]"},"properties":{"noteIndex":0},"schema":"https://github.com/citation-style-language/schema/raw/master/csl-citation.json"}</w:instrText>
            </w:r>
            <w:r w:rsidRPr="006B5B0C">
              <w:rPr>
                <w:rStyle w:val="FootnoteReference"/>
                <w:rFonts w:ascii="Times New Roman" w:hAnsi="Times New Roman" w:cs="Times New Roman"/>
                <w:sz w:val="24"/>
                <w:szCs w:val="24"/>
                <w:highlight w:val="yellow"/>
              </w:rPr>
              <w:fldChar w:fldCharType="separate"/>
            </w:r>
            <w:r w:rsidR="0091036D" w:rsidRPr="0091036D">
              <w:rPr>
                <w:rFonts w:ascii="Times New Roman" w:hAnsi="Times New Roman" w:cs="Times New Roman"/>
                <w:noProof/>
                <w:sz w:val="24"/>
                <w:szCs w:val="24"/>
                <w:highlight w:val="yellow"/>
              </w:rPr>
              <w:t>[33]</w:t>
            </w:r>
            <w:r w:rsidRPr="006B5B0C">
              <w:rPr>
                <w:rStyle w:val="FootnoteReference"/>
                <w:rFonts w:ascii="Times New Roman" w:hAnsi="Times New Roman" w:cs="Times New Roman"/>
                <w:sz w:val="24"/>
                <w:szCs w:val="24"/>
                <w:highlight w:val="yellow"/>
              </w:rPr>
              <w:fldChar w:fldCharType="end"/>
            </w:r>
          </w:p>
        </w:tc>
        <w:tc>
          <w:tcPr>
            <w:tcW w:w="2160" w:type="dxa"/>
          </w:tcPr>
          <w:p w14:paraId="55B48D57" w14:textId="77777777" w:rsidR="00B05F85" w:rsidRPr="006B5B0C" w:rsidRDefault="00B05F85" w:rsidP="006C502A">
            <w:pPr>
              <w:spacing w:line="360" w:lineRule="auto"/>
              <w:jc w:val="center"/>
              <w:rPr>
                <w:rFonts w:ascii="Times New Roman" w:hAnsi="Times New Roman" w:cs="Times New Roman"/>
                <w:sz w:val="24"/>
                <w:szCs w:val="24"/>
                <w:highlight w:val="yellow"/>
              </w:rPr>
            </w:pPr>
            <w:r w:rsidRPr="006B5B0C">
              <w:rPr>
                <w:rFonts w:ascii="Times New Roman" w:hAnsi="Times New Roman" w:cs="Times New Roman"/>
                <w:sz w:val="24"/>
                <w:szCs w:val="24"/>
                <w:highlight w:val="yellow"/>
              </w:rPr>
              <w:t>92.44</w:t>
            </w:r>
          </w:p>
        </w:tc>
        <w:tc>
          <w:tcPr>
            <w:tcW w:w="1440" w:type="dxa"/>
          </w:tcPr>
          <w:p w14:paraId="23894C51" w14:textId="4DC19009" w:rsidR="00B05F85" w:rsidRPr="006B5B0C" w:rsidRDefault="00B05F85" w:rsidP="006C502A">
            <w:pPr>
              <w:spacing w:line="360" w:lineRule="auto"/>
              <w:jc w:val="center"/>
              <w:rPr>
                <w:rFonts w:ascii="Times New Roman" w:hAnsi="Times New Roman" w:cs="Times New Roman"/>
                <w:sz w:val="24"/>
                <w:szCs w:val="24"/>
                <w:highlight w:val="yellow"/>
              </w:rPr>
            </w:pPr>
            <w:r w:rsidRPr="006B5B0C">
              <w:rPr>
                <w:rFonts w:ascii="Times New Roman" w:hAnsi="Times New Roman" w:cs="Times New Roman"/>
                <w:sz w:val="24"/>
                <w:szCs w:val="24"/>
                <w:highlight w:val="yellow"/>
              </w:rPr>
              <w:t>0.925</w:t>
            </w:r>
          </w:p>
        </w:tc>
        <w:tc>
          <w:tcPr>
            <w:tcW w:w="1295" w:type="dxa"/>
          </w:tcPr>
          <w:p w14:paraId="33A1FBC7" w14:textId="16C53B43" w:rsidR="00B05F85" w:rsidRPr="006B5B0C" w:rsidRDefault="00B05F85" w:rsidP="006C502A">
            <w:pPr>
              <w:spacing w:line="360" w:lineRule="auto"/>
              <w:jc w:val="center"/>
              <w:rPr>
                <w:rFonts w:ascii="Times New Roman" w:hAnsi="Times New Roman" w:cs="Times New Roman"/>
                <w:sz w:val="24"/>
                <w:szCs w:val="24"/>
                <w:highlight w:val="yellow"/>
              </w:rPr>
            </w:pPr>
            <w:r w:rsidRPr="006B5B0C">
              <w:rPr>
                <w:rFonts w:ascii="Times New Roman" w:hAnsi="Times New Roman" w:cs="Times New Roman"/>
                <w:sz w:val="24"/>
                <w:szCs w:val="24"/>
                <w:highlight w:val="yellow"/>
              </w:rPr>
              <w:t>0.924</w:t>
            </w:r>
          </w:p>
        </w:tc>
        <w:tc>
          <w:tcPr>
            <w:tcW w:w="1490" w:type="dxa"/>
          </w:tcPr>
          <w:p w14:paraId="6ABB7E74" w14:textId="5B6687A8" w:rsidR="00B05F85" w:rsidRPr="006B5B0C" w:rsidRDefault="00B05F85" w:rsidP="006C502A">
            <w:pPr>
              <w:spacing w:line="360" w:lineRule="auto"/>
              <w:jc w:val="center"/>
              <w:rPr>
                <w:rFonts w:ascii="Times New Roman" w:hAnsi="Times New Roman" w:cs="Times New Roman"/>
                <w:sz w:val="24"/>
                <w:szCs w:val="24"/>
                <w:highlight w:val="yellow"/>
              </w:rPr>
            </w:pPr>
            <w:r w:rsidRPr="006B5B0C">
              <w:rPr>
                <w:rFonts w:ascii="Times New Roman" w:hAnsi="Times New Roman" w:cs="Times New Roman"/>
                <w:sz w:val="24"/>
                <w:szCs w:val="24"/>
                <w:highlight w:val="yellow"/>
              </w:rPr>
              <w:t>0.924</w:t>
            </w:r>
          </w:p>
        </w:tc>
      </w:tr>
      <w:tr w:rsidR="00B05F85" w14:paraId="1CDF396C" w14:textId="35EF0A99" w:rsidTr="00B05F85">
        <w:tc>
          <w:tcPr>
            <w:tcW w:w="2965" w:type="dxa"/>
          </w:tcPr>
          <w:p w14:paraId="150D5359" w14:textId="66C0507B" w:rsidR="00B05F85" w:rsidRPr="006B5B0C" w:rsidRDefault="00B05F85" w:rsidP="003A0AAD">
            <w:pPr>
              <w:spacing w:line="360" w:lineRule="auto"/>
              <w:jc w:val="center"/>
              <w:rPr>
                <w:rFonts w:ascii="Times New Roman" w:hAnsi="Times New Roman" w:cs="Times New Roman"/>
                <w:sz w:val="24"/>
                <w:szCs w:val="24"/>
                <w:highlight w:val="yellow"/>
              </w:rPr>
            </w:pPr>
            <w:r w:rsidRPr="006B5B0C">
              <w:rPr>
                <w:rFonts w:ascii="Times New Roman" w:hAnsi="Times New Roman" w:cs="Times New Roman"/>
                <w:sz w:val="24"/>
                <w:szCs w:val="24"/>
                <w:highlight w:val="yellow"/>
              </w:rPr>
              <w:t xml:space="preserve">Basic LTrP </w:t>
            </w:r>
            <w:r w:rsidRPr="006B5B0C">
              <w:rPr>
                <w:rStyle w:val="FootnoteReference"/>
                <w:rFonts w:ascii="Times New Roman" w:hAnsi="Times New Roman" w:cs="Times New Roman"/>
                <w:sz w:val="24"/>
                <w:szCs w:val="24"/>
                <w:highlight w:val="yellow"/>
              </w:rPr>
              <w:fldChar w:fldCharType="begin" w:fldLock="1"/>
            </w:r>
            <w:r w:rsidR="00A655C7">
              <w:rPr>
                <w:rFonts w:ascii="Times New Roman" w:hAnsi="Times New Roman" w:cs="Times New Roman"/>
                <w:sz w:val="24"/>
                <w:szCs w:val="24"/>
                <w:highlight w:val="yellow"/>
              </w:rPr>
              <w:instrText>ADDIN CSL_CITATION {"citationItems":[{"id":"ITEM-1","itemData":{"DOI":"10.1109/TIP.2012.2188809","abstract":"In this paper, we propose a novel image indexing and retrieval algorithm using local tetra patterns (LTrPs) for content-based image retrieval (CBIR). The standard local binary pattern (LBP) and local ternary pattern (LTP) encode the relationship between the referenced pixel and its surrounding neighbors by computing gray-level difference. The proposed method encodes the relationship between the referenced pixel and its neighbors, based on the directions that are calculated using the first-order derivatives in vertical and horizontal directions. In addition, we propose a generic strategy to compute th-order LTrP using th-order horizontal and vertical derivatives for efficient CBIR and analyze the effectiveness of our proposed algorithm by combining it with the Gabor transform. The performance of the proposed method is compared with the LBP, the local derivative patterns, and the LTP based on the results obtained using benchmark image databases viz., Corel 1000 database (DB1), Brodatz texture database (DB2), and MIT VisTex database (DB3). Performance analysis shows that the proposed method improves the retrieval result from 70.34%/44.9% to 75.9%/48.7% in terms of average precision/average recall on database DB1, and from 79.97% to 85.30% and 82.23% to 90.02% in terms of average retrieval rate on databases DB2 and DB3, respectively, as compared with the standard LBP. Index Terms-Content-based image retrieval (CBIR), Gabor transform (GT), local binary pattern (LBP), local tetra patterns (LTrPs), texture.","author":[{"dropping-particle":"","family":"Maheshwari","given":"R P","non-dropping-particle":"","parse-names":false,"suffix":""},{"dropping-particle":"","family":"Raman","given":"Balasubramanian","non-dropping-particle":"","parse-names":false,"suffix":""},{"dropping-particle":"","family":"Murala","given":"Subrahmanyam","non-dropping-particle":"","parse-names":false,"suffix":""},{"dropping-particle":"","family":"Balasubramanian","given":"R","non-dropping-particle":"","parse-names":false,"suffix":""}],"container-title":"IEEE TRANSACTIONS ON IMAGE PROCESSING","id":"ITEM-1","issue":"5","issued":{"date-parts":[["2012"]]},"title":"Local Tetra Patterns: A New Feature Descriptor for Content-Based Image Retrieval","type":"article-journal","volume":"21"},"uris":["http://www.mendeley.com/documents/?uuid=344b3d20-7d10-46f6-985c-5958f2d07d97","http://www.mendeley.com/documents/?uuid=7d8dbe1d-91c3-3907-95bc-d5bd757f528d"]}],"mendeley":{"formattedCitation":"[44]","plainTextFormattedCitation":"[44]","previouslyFormattedCitation":"[43]"},"properties":{"noteIndex":0},"schema":"https://github.com/citation-style-language/schema/raw/master/csl-citation.json"}</w:instrText>
            </w:r>
            <w:r w:rsidRPr="006B5B0C">
              <w:rPr>
                <w:rStyle w:val="FootnoteReference"/>
                <w:rFonts w:ascii="Times New Roman" w:hAnsi="Times New Roman" w:cs="Times New Roman"/>
                <w:sz w:val="24"/>
                <w:szCs w:val="24"/>
                <w:highlight w:val="yellow"/>
              </w:rPr>
              <w:fldChar w:fldCharType="separate"/>
            </w:r>
            <w:r w:rsidR="00A655C7" w:rsidRPr="00A655C7">
              <w:rPr>
                <w:rFonts w:ascii="Times New Roman" w:hAnsi="Times New Roman" w:cs="Times New Roman"/>
                <w:noProof/>
                <w:sz w:val="24"/>
                <w:szCs w:val="24"/>
                <w:highlight w:val="yellow"/>
              </w:rPr>
              <w:t>[44]</w:t>
            </w:r>
            <w:r w:rsidRPr="006B5B0C">
              <w:rPr>
                <w:rStyle w:val="FootnoteReference"/>
                <w:rFonts w:ascii="Times New Roman" w:hAnsi="Times New Roman" w:cs="Times New Roman"/>
                <w:sz w:val="24"/>
                <w:szCs w:val="24"/>
                <w:highlight w:val="yellow"/>
              </w:rPr>
              <w:fldChar w:fldCharType="end"/>
            </w:r>
          </w:p>
        </w:tc>
        <w:tc>
          <w:tcPr>
            <w:tcW w:w="2160" w:type="dxa"/>
          </w:tcPr>
          <w:p w14:paraId="3B43389A" w14:textId="10CB576D" w:rsidR="00B05F85" w:rsidRPr="006B5B0C" w:rsidRDefault="00D12ABF" w:rsidP="006C502A">
            <w:pPr>
              <w:spacing w:line="360" w:lineRule="auto"/>
              <w:jc w:val="center"/>
              <w:rPr>
                <w:rFonts w:ascii="Times New Roman" w:hAnsi="Times New Roman" w:cs="Times New Roman"/>
                <w:sz w:val="24"/>
                <w:szCs w:val="24"/>
                <w:highlight w:val="yellow"/>
              </w:rPr>
            </w:pPr>
            <w:r w:rsidRPr="006B5B0C">
              <w:rPr>
                <w:rFonts w:ascii="Times New Roman" w:hAnsi="Times New Roman" w:cs="Times New Roman"/>
                <w:sz w:val="24"/>
                <w:szCs w:val="24"/>
                <w:highlight w:val="yellow"/>
              </w:rPr>
              <w:t>96.25</w:t>
            </w:r>
          </w:p>
        </w:tc>
        <w:tc>
          <w:tcPr>
            <w:tcW w:w="1440" w:type="dxa"/>
          </w:tcPr>
          <w:p w14:paraId="1E00F5A4" w14:textId="1C9C863E" w:rsidR="00B05F85" w:rsidRPr="006B5B0C" w:rsidRDefault="00D12ABF" w:rsidP="006C502A">
            <w:pPr>
              <w:spacing w:line="360" w:lineRule="auto"/>
              <w:jc w:val="center"/>
              <w:rPr>
                <w:rFonts w:ascii="Times New Roman" w:hAnsi="Times New Roman" w:cs="Times New Roman"/>
                <w:sz w:val="24"/>
                <w:szCs w:val="24"/>
                <w:highlight w:val="yellow"/>
              </w:rPr>
            </w:pPr>
            <w:r w:rsidRPr="006B5B0C">
              <w:rPr>
                <w:rFonts w:ascii="Times New Roman" w:hAnsi="Times New Roman" w:cs="Times New Roman"/>
                <w:sz w:val="24"/>
                <w:szCs w:val="24"/>
                <w:highlight w:val="yellow"/>
              </w:rPr>
              <w:t>0.963</w:t>
            </w:r>
          </w:p>
        </w:tc>
        <w:tc>
          <w:tcPr>
            <w:tcW w:w="1295" w:type="dxa"/>
          </w:tcPr>
          <w:p w14:paraId="327271BA" w14:textId="68C77CE2" w:rsidR="00B05F85" w:rsidRPr="006B5B0C" w:rsidRDefault="00D12ABF" w:rsidP="006C502A">
            <w:pPr>
              <w:spacing w:line="360" w:lineRule="auto"/>
              <w:jc w:val="center"/>
              <w:rPr>
                <w:rFonts w:ascii="Times New Roman" w:hAnsi="Times New Roman" w:cs="Times New Roman"/>
                <w:sz w:val="24"/>
                <w:szCs w:val="24"/>
                <w:highlight w:val="yellow"/>
              </w:rPr>
            </w:pPr>
            <w:r w:rsidRPr="006B5B0C">
              <w:rPr>
                <w:rFonts w:ascii="Times New Roman" w:hAnsi="Times New Roman" w:cs="Times New Roman"/>
                <w:sz w:val="24"/>
                <w:szCs w:val="24"/>
                <w:highlight w:val="yellow"/>
              </w:rPr>
              <w:t>0.963</w:t>
            </w:r>
          </w:p>
        </w:tc>
        <w:tc>
          <w:tcPr>
            <w:tcW w:w="1490" w:type="dxa"/>
          </w:tcPr>
          <w:p w14:paraId="2E765CFC" w14:textId="1152F577" w:rsidR="00B05F85" w:rsidRPr="006B5B0C" w:rsidRDefault="00D12ABF" w:rsidP="006C502A">
            <w:pPr>
              <w:spacing w:line="360" w:lineRule="auto"/>
              <w:jc w:val="center"/>
              <w:rPr>
                <w:rFonts w:ascii="Times New Roman" w:hAnsi="Times New Roman" w:cs="Times New Roman"/>
                <w:sz w:val="24"/>
                <w:szCs w:val="24"/>
                <w:highlight w:val="yellow"/>
              </w:rPr>
            </w:pPr>
            <w:r w:rsidRPr="006B5B0C">
              <w:rPr>
                <w:rFonts w:ascii="Times New Roman" w:hAnsi="Times New Roman" w:cs="Times New Roman"/>
                <w:sz w:val="24"/>
                <w:szCs w:val="24"/>
                <w:highlight w:val="yellow"/>
              </w:rPr>
              <w:t>0.962</w:t>
            </w:r>
          </w:p>
        </w:tc>
      </w:tr>
      <w:tr w:rsidR="00D12ABF" w14:paraId="2589EF12" w14:textId="0DD9FB61" w:rsidTr="00B05F85">
        <w:tc>
          <w:tcPr>
            <w:tcW w:w="2965" w:type="dxa"/>
          </w:tcPr>
          <w:p w14:paraId="3AAAB708" w14:textId="16461015" w:rsidR="00D12ABF" w:rsidRPr="006B5B0C" w:rsidRDefault="00D12ABF" w:rsidP="00D12ABF">
            <w:pPr>
              <w:spacing w:line="360" w:lineRule="auto"/>
              <w:jc w:val="center"/>
              <w:rPr>
                <w:rFonts w:ascii="Times New Roman" w:hAnsi="Times New Roman" w:cs="Times New Roman"/>
                <w:sz w:val="24"/>
                <w:szCs w:val="24"/>
                <w:highlight w:val="yellow"/>
              </w:rPr>
            </w:pPr>
            <w:r w:rsidRPr="006B5B0C">
              <w:rPr>
                <w:rFonts w:ascii="Times New Roman" w:hAnsi="Times New Roman" w:cs="Times New Roman"/>
                <w:sz w:val="24"/>
                <w:szCs w:val="24"/>
                <w:highlight w:val="yellow"/>
              </w:rPr>
              <w:t xml:space="preserve">Rotation Invariant LtrP </w:t>
            </w:r>
            <w:r w:rsidRPr="006B5B0C">
              <w:rPr>
                <w:rStyle w:val="FootnoteReference"/>
                <w:rFonts w:ascii="Times New Roman" w:hAnsi="Times New Roman" w:cs="Times New Roman"/>
                <w:sz w:val="24"/>
                <w:szCs w:val="24"/>
                <w:highlight w:val="yellow"/>
              </w:rPr>
              <w:fldChar w:fldCharType="begin" w:fldLock="1"/>
            </w:r>
            <w:r w:rsidR="00A655C7">
              <w:rPr>
                <w:rFonts w:ascii="Times New Roman" w:hAnsi="Times New Roman" w:cs="Times New Roman"/>
                <w:sz w:val="24"/>
                <w:szCs w:val="24"/>
                <w:highlight w:val="yellow"/>
              </w:rPr>
              <w:instrText>ADDIN CSL_CITATION {"citationItems":[{"id":"ITEM-1","itemData":{"DOI":"10.1109/TIP.2012.2188809","abstract":"In this paper, we propose a novel image indexing and retrieval algorithm using local tetra patterns (LTrPs) for content-based image retrieval (CBIR). The standard local binary pattern (LBP) and local ternary pattern (LTP) encode the relationship between the referenced pixel and its surrounding neighbors by computing gray-level difference. The proposed method encodes the relationship between the referenced pixel and its neighbors, based on the directions that are calculated using the first-order derivatives in vertical and horizontal directions. In addition, we propose a generic strategy to compute th-order LTrP using th-order horizontal and vertical derivatives for efficient CBIR and analyze the effectiveness of our proposed algorithm by combining it with the Gabor transform. The performance of the proposed method is compared with the LBP, the local derivative patterns, and the LTP based on the results obtained using benchmark image databases viz., Corel 1000 database (DB1), Brodatz texture database (DB2), and MIT VisTex database (DB3). Performance analysis shows that the proposed method improves the retrieval result from 70.34%/44.9% to 75.9%/48.7% in terms of average precision/average recall on database DB1, and from 79.97% to 85.30% and 82.23% to 90.02% in terms of average retrieval rate on databases DB2 and DB3, respectively, as compared with the standard LBP. Index Terms-Content-based image retrieval (CBIR), Gabor transform (GT), local binary pattern (LBP), local tetra patterns (LTrPs), texture.","author":[{"dropping-particle":"","family":"Maheshwari","given":"R P","non-dropping-particle":"","parse-names":false,"suffix":""},{"dropping-particle":"","family":"Raman","given":"Balasubramanian","non-dropping-particle":"","parse-names":false,"suffix":""},{"dropping-particle":"","family":"Murala","given":"Subrahmanyam","non-dropping-particle":"","parse-names":false,"suffix":""},{"dropping-particle":"","family":"Balasubramanian","given":"R","non-dropping-particle":"","parse-names":false,"suffix":""}],"container-title":"IEEE TRANSACTIONS ON IMAGE PROCESSING","id":"ITEM-1","issue":"5","issued":{"date-parts":[["2012"]]},"title":"Local Tetra Patterns: A New Feature Descriptor for Content-Based Image Retrieval","type":"article-journal","volume":"21"},"uris":["http://www.mendeley.com/documents/?uuid=344b3d20-7d10-46f6-985c-5958f2d07d97","http://www.mendeley.com/documents/?uuid=7d8dbe1d-91c3-3907-95bc-d5bd757f528d"]}],"mendeley":{"formattedCitation":"[44]","plainTextFormattedCitation":"[44]","previouslyFormattedCitation":"[43]"},"properties":{"noteIndex":0},"schema":"https://github.com/citation-style-language/schema/raw/master/csl-citation.json"}</w:instrText>
            </w:r>
            <w:r w:rsidRPr="006B5B0C">
              <w:rPr>
                <w:rStyle w:val="FootnoteReference"/>
                <w:rFonts w:ascii="Times New Roman" w:hAnsi="Times New Roman" w:cs="Times New Roman"/>
                <w:sz w:val="24"/>
                <w:szCs w:val="24"/>
                <w:highlight w:val="yellow"/>
              </w:rPr>
              <w:fldChar w:fldCharType="separate"/>
            </w:r>
            <w:r w:rsidR="00A655C7" w:rsidRPr="00A655C7">
              <w:rPr>
                <w:rFonts w:ascii="Times New Roman" w:hAnsi="Times New Roman" w:cs="Times New Roman"/>
                <w:noProof/>
                <w:sz w:val="24"/>
                <w:szCs w:val="24"/>
                <w:highlight w:val="yellow"/>
              </w:rPr>
              <w:t>[44]</w:t>
            </w:r>
            <w:r w:rsidRPr="006B5B0C">
              <w:rPr>
                <w:rStyle w:val="FootnoteReference"/>
                <w:rFonts w:ascii="Times New Roman" w:hAnsi="Times New Roman" w:cs="Times New Roman"/>
                <w:sz w:val="24"/>
                <w:szCs w:val="24"/>
                <w:highlight w:val="yellow"/>
              </w:rPr>
              <w:fldChar w:fldCharType="end"/>
            </w:r>
          </w:p>
        </w:tc>
        <w:tc>
          <w:tcPr>
            <w:tcW w:w="2160" w:type="dxa"/>
          </w:tcPr>
          <w:p w14:paraId="423C7CBB" w14:textId="77777777" w:rsidR="00D12ABF" w:rsidRPr="006B5B0C" w:rsidRDefault="00D12ABF" w:rsidP="00D12ABF">
            <w:pPr>
              <w:spacing w:line="360" w:lineRule="auto"/>
              <w:jc w:val="center"/>
              <w:rPr>
                <w:rFonts w:ascii="Times New Roman" w:hAnsi="Times New Roman" w:cs="Times New Roman"/>
                <w:sz w:val="24"/>
                <w:szCs w:val="24"/>
                <w:highlight w:val="yellow"/>
              </w:rPr>
            </w:pPr>
            <w:r w:rsidRPr="006B5B0C">
              <w:rPr>
                <w:rFonts w:ascii="Times New Roman" w:hAnsi="Times New Roman" w:cs="Times New Roman"/>
                <w:sz w:val="24"/>
                <w:szCs w:val="24"/>
                <w:highlight w:val="yellow"/>
              </w:rPr>
              <w:t>95.34</w:t>
            </w:r>
          </w:p>
        </w:tc>
        <w:tc>
          <w:tcPr>
            <w:tcW w:w="1440" w:type="dxa"/>
          </w:tcPr>
          <w:p w14:paraId="0F7D0A7C" w14:textId="0A0F869E" w:rsidR="00D12ABF" w:rsidRPr="006B5B0C" w:rsidRDefault="00D12ABF" w:rsidP="00D12ABF">
            <w:pPr>
              <w:spacing w:line="360" w:lineRule="auto"/>
              <w:jc w:val="center"/>
              <w:rPr>
                <w:rFonts w:ascii="Times New Roman" w:hAnsi="Times New Roman" w:cs="Times New Roman"/>
                <w:sz w:val="24"/>
                <w:szCs w:val="24"/>
                <w:highlight w:val="yellow"/>
              </w:rPr>
            </w:pPr>
            <w:r w:rsidRPr="006B5B0C">
              <w:rPr>
                <w:rFonts w:ascii="Times New Roman" w:hAnsi="Times New Roman" w:cs="Times New Roman"/>
                <w:sz w:val="24"/>
                <w:szCs w:val="24"/>
                <w:highlight w:val="yellow"/>
              </w:rPr>
              <w:t>0.954</w:t>
            </w:r>
          </w:p>
        </w:tc>
        <w:tc>
          <w:tcPr>
            <w:tcW w:w="1295" w:type="dxa"/>
          </w:tcPr>
          <w:p w14:paraId="69CE3C89" w14:textId="10AC177F" w:rsidR="00D12ABF" w:rsidRPr="006B5B0C" w:rsidRDefault="00D12ABF" w:rsidP="00D12ABF">
            <w:pPr>
              <w:spacing w:line="360" w:lineRule="auto"/>
              <w:jc w:val="center"/>
              <w:rPr>
                <w:rFonts w:ascii="Times New Roman" w:hAnsi="Times New Roman" w:cs="Times New Roman"/>
                <w:sz w:val="24"/>
                <w:szCs w:val="24"/>
                <w:highlight w:val="yellow"/>
              </w:rPr>
            </w:pPr>
            <w:r w:rsidRPr="006B5B0C">
              <w:rPr>
                <w:rFonts w:ascii="Times New Roman" w:hAnsi="Times New Roman" w:cs="Times New Roman"/>
                <w:sz w:val="24"/>
                <w:szCs w:val="24"/>
                <w:highlight w:val="yellow"/>
              </w:rPr>
              <w:t>0.953</w:t>
            </w:r>
          </w:p>
        </w:tc>
        <w:tc>
          <w:tcPr>
            <w:tcW w:w="1490" w:type="dxa"/>
          </w:tcPr>
          <w:p w14:paraId="7E8D64D1" w14:textId="350E0A2D" w:rsidR="00D12ABF" w:rsidRPr="006B5B0C" w:rsidRDefault="00D12ABF" w:rsidP="00D12ABF">
            <w:pPr>
              <w:spacing w:line="360" w:lineRule="auto"/>
              <w:jc w:val="center"/>
              <w:rPr>
                <w:rFonts w:ascii="Times New Roman" w:hAnsi="Times New Roman" w:cs="Times New Roman"/>
                <w:sz w:val="24"/>
                <w:szCs w:val="24"/>
                <w:highlight w:val="yellow"/>
              </w:rPr>
            </w:pPr>
            <w:r w:rsidRPr="006B5B0C">
              <w:rPr>
                <w:rFonts w:ascii="Times New Roman" w:hAnsi="Times New Roman" w:cs="Times New Roman"/>
                <w:sz w:val="24"/>
                <w:szCs w:val="24"/>
                <w:highlight w:val="yellow"/>
              </w:rPr>
              <w:t>0.953</w:t>
            </w:r>
          </w:p>
        </w:tc>
      </w:tr>
      <w:tr w:rsidR="00D12ABF" w14:paraId="7F614F63" w14:textId="1161A90E" w:rsidTr="00B05F85">
        <w:tc>
          <w:tcPr>
            <w:tcW w:w="2965" w:type="dxa"/>
          </w:tcPr>
          <w:p w14:paraId="37A556E9" w14:textId="005BD4D0" w:rsidR="00D12ABF" w:rsidRPr="006B5B0C" w:rsidRDefault="00D12ABF" w:rsidP="00D12ABF">
            <w:pPr>
              <w:spacing w:line="360" w:lineRule="auto"/>
              <w:jc w:val="center"/>
              <w:rPr>
                <w:rFonts w:ascii="Times New Roman" w:hAnsi="Times New Roman" w:cs="Times New Roman"/>
                <w:sz w:val="24"/>
                <w:szCs w:val="24"/>
                <w:highlight w:val="yellow"/>
              </w:rPr>
            </w:pPr>
            <w:r w:rsidRPr="006B5B0C">
              <w:rPr>
                <w:rFonts w:ascii="Times New Roman" w:hAnsi="Times New Roman" w:cs="Times New Roman"/>
                <w:sz w:val="24"/>
                <w:szCs w:val="24"/>
                <w:highlight w:val="yellow"/>
              </w:rPr>
              <w:t xml:space="preserve">Uniform LTrP </w:t>
            </w:r>
            <w:r w:rsidRPr="006B5B0C">
              <w:rPr>
                <w:rStyle w:val="FootnoteReference"/>
                <w:rFonts w:ascii="Times New Roman" w:hAnsi="Times New Roman" w:cs="Times New Roman"/>
                <w:sz w:val="24"/>
                <w:szCs w:val="24"/>
                <w:highlight w:val="yellow"/>
              </w:rPr>
              <w:fldChar w:fldCharType="begin" w:fldLock="1"/>
            </w:r>
            <w:r w:rsidR="00A655C7">
              <w:rPr>
                <w:rFonts w:ascii="Times New Roman" w:hAnsi="Times New Roman" w:cs="Times New Roman"/>
                <w:sz w:val="24"/>
                <w:szCs w:val="24"/>
                <w:highlight w:val="yellow"/>
              </w:rPr>
              <w:instrText>ADDIN CSL_CITATION {"citationItems":[{"id":"ITEM-1","itemData":{"DOI":"10.1109/TIP.2012.2188809","abstract":"In this paper, we propose a novel image indexing and retrieval algorithm using local tetra patterns (LTrPs) for content-based image retrieval (CBIR). The standard local binary pattern (LBP) and local ternary pattern (LTP) encode the relationship between the referenced pixel and its surrounding neighbors by computing gray-level difference. The proposed method encodes the relationship between the referenced pixel and its neighbors, based on the directions that are calculated using the first-order derivatives in vertical and horizontal directions. In addition, we propose a generic strategy to compute th-order LTrP using th-order horizontal and vertical derivatives for efficient CBIR and analyze the effectiveness of our proposed algorithm by combining it with the Gabor transform. The performance of the proposed method is compared with the LBP, the local derivative patterns, and the LTP based on the results obtained using benchmark image databases viz., Corel 1000 database (DB1), Brodatz texture database (DB2), and MIT VisTex database (DB3). Performance analysis shows that the proposed method improves the retrieval result from 70.34%/44.9% to 75.9%/48.7% in terms of average precision/average recall on database DB1, and from 79.97% to 85.30% and 82.23% to 90.02% in terms of average retrieval rate on databases DB2 and DB3, respectively, as compared with the standard LBP. Index Terms-Content-based image retrieval (CBIR), Gabor transform (GT), local binary pattern (LBP), local tetra patterns (LTrPs), texture.","author":[{"dropping-particle":"","family":"Maheshwari","given":"R P","non-dropping-particle":"","parse-names":false,"suffix":""},{"dropping-particle":"","family":"Raman","given":"Balasubramanian","non-dropping-particle":"","parse-names":false,"suffix":""},{"dropping-particle":"","family":"Murala","given":"Subrahmanyam","non-dropping-particle":"","parse-names":false,"suffix":""},{"dropping-particle":"","family":"Balasubramanian","given":"R","non-dropping-particle":"","parse-names":false,"suffix":""}],"container-title":"IEEE TRANSACTIONS ON IMAGE PROCESSING","id":"ITEM-1","issue":"5","issued":{"date-parts":[["2012"]]},"title":"Local Tetra Patterns: A New Feature Descriptor for Content-Based Image Retrieval","type":"article-journal","volume":"21"},"uris":["http://www.mendeley.com/documents/?uuid=344b3d20-7d10-46f6-985c-5958f2d07d97","http://www.mendeley.com/documents/?uuid=7d8dbe1d-91c3-3907-95bc-d5bd757f528d"]}],"mendeley":{"formattedCitation":"[44]","plainTextFormattedCitation":"[44]","previouslyFormattedCitation":"[43]"},"properties":{"noteIndex":0},"schema":"https://github.com/citation-style-language/schema/raw/master/csl-citation.json"}</w:instrText>
            </w:r>
            <w:r w:rsidRPr="006B5B0C">
              <w:rPr>
                <w:rStyle w:val="FootnoteReference"/>
                <w:rFonts w:ascii="Times New Roman" w:hAnsi="Times New Roman" w:cs="Times New Roman"/>
                <w:sz w:val="24"/>
                <w:szCs w:val="24"/>
                <w:highlight w:val="yellow"/>
              </w:rPr>
              <w:fldChar w:fldCharType="separate"/>
            </w:r>
            <w:r w:rsidR="00A655C7" w:rsidRPr="00A655C7">
              <w:rPr>
                <w:rFonts w:ascii="Times New Roman" w:hAnsi="Times New Roman" w:cs="Times New Roman"/>
                <w:noProof/>
                <w:sz w:val="24"/>
                <w:szCs w:val="24"/>
                <w:highlight w:val="yellow"/>
              </w:rPr>
              <w:t>[44]</w:t>
            </w:r>
            <w:r w:rsidRPr="006B5B0C">
              <w:rPr>
                <w:rStyle w:val="FootnoteReference"/>
                <w:rFonts w:ascii="Times New Roman" w:hAnsi="Times New Roman" w:cs="Times New Roman"/>
                <w:sz w:val="24"/>
                <w:szCs w:val="24"/>
                <w:highlight w:val="yellow"/>
              </w:rPr>
              <w:fldChar w:fldCharType="end"/>
            </w:r>
          </w:p>
        </w:tc>
        <w:tc>
          <w:tcPr>
            <w:tcW w:w="2160" w:type="dxa"/>
          </w:tcPr>
          <w:p w14:paraId="5D040C86" w14:textId="77777777" w:rsidR="00D12ABF" w:rsidRPr="006B5B0C" w:rsidRDefault="00D12ABF" w:rsidP="00D12ABF">
            <w:pPr>
              <w:spacing w:line="360" w:lineRule="auto"/>
              <w:jc w:val="center"/>
              <w:rPr>
                <w:rFonts w:ascii="Times New Roman" w:hAnsi="Times New Roman" w:cs="Times New Roman"/>
                <w:sz w:val="24"/>
                <w:szCs w:val="24"/>
                <w:highlight w:val="yellow"/>
              </w:rPr>
            </w:pPr>
            <w:r w:rsidRPr="006B5B0C">
              <w:rPr>
                <w:rFonts w:ascii="Times New Roman" w:hAnsi="Times New Roman" w:cs="Times New Roman"/>
                <w:sz w:val="24"/>
                <w:szCs w:val="24"/>
                <w:highlight w:val="yellow"/>
              </w:rPr>
              <w:t>95.93</w:t>
            </w:r>
          </w:p>
        </w:tc>
        <w:tc>
          <w:tcPr>
            <w:tcW w:w="1440" w:type="dxa"/>
          </w:tcPr>
          <w:p w14:paraId="0A63A0DB" w14:textId="53108D4B" w:rsidR="00D12ABF" w:rsidRPr="006B5B0C" w:rsidRDefault="00D12ABF" w:rsidP="00D12ABF">
            <w:pPr>
              <w:spacing w:line="360" w:lineRule="auto"/>
              <w:jc w:val="center"/>
              <w:rPr>
                <w:rFonts w:ascii="Times New Roman" w:hAnsi="Times New Roman" w:cs="Times New Roman"/>
                <w:sz w:val="24"/>
                <w:szCs w:val="24"/>
                <w:highlight w:val="yellow"/>
              </w:rPr>
            </w:pPr>
            <w:r w:rsidRPr="006B5B0C">
              <w:rPr>
                <w:rFonts w:ascii="Times New Roman" w:hAnsi="Times New Roman" w:cs="Times New Roman"/>
                <w:sz w:val="24"/>
                <w:szCs w:val="24"/>
                <w:highlight w:val="yellow"/>
              </w:rPr>
              <w:t>0.959</w:t>
            </w:r>
          </w:p>
        </w:tc>
        <w:tc>
          <w:tcPr>
            <w:tcW w:w="1295" w:type="dxa"/>
          </w:tcPr>
          <w:p w14:paraId="04DAC03A" w14:textId="0BAF37C7" w:rsidR="00D12ABF" w:rsidRPr="006B5B0C" w:rsidRDefault="00D12ABF" w:rsidP="00D12ABF">
            <w:pPr>
              <w:spacing w:line="360" w:lineRule="auto"/>
              <w:jc w:val="center"/>
              <w:rPr>
                <w:rFonts w:ascii="Times New Roman" w:hAnsi="Times New Roman" w:cs="Times New Roman"/>
                <w:sz w:val="24"/>
                <w:szCs w:val="24"/>
                <w:highlight w:val="yellow"/>
              </w:rPr>
            </w:pPr>
            <w:r w:rsidRPr="006B5B0C">
              <w:rPr>
                <w:rFonts w:ascii="Times New Roman" w:hAnsi="Times New Roman" w:cs="Times New Roman"/>
                <w:sz w:val="24"/>
                <w:szCs w:val="24"/>
                <w:highlight w:val="yellow"/>
              </w:rPr>
              <w:t>0.959</w:t>
            </w:r>
          </w:p>
        </w:tc>
        <w:tc>
          <w:tcPr>
            <w:tcW w:w="1490" w:type="dxa"/>
          </w:tcPr>
          <w:p w14:paraId="6A9F2CC4" w14:textId="0AB9B5A2" w:rsidR="00D12ABF" w:rsidRPr="006B5B0C" w:rsidRDefault="00D12ABF" w:rsidP="00D12ABF">
            <w:pPr>
              <w:spacing w:line="360" w:lineRule="auto"/>
              <w:jc w:val="center"/>
              <w:rPr>
                <w:rFonts w:ascii="Times New Roman" w:hAnsi="Times New Roman" w:cs="Times New Roman"/>
                <w:sz w:val="24"/>
                <w:szCs w:val="24"/>
                <w:highlight w:val="yellow"/>
              </w:rPr>
            </w:pPr>
            <w:r w:rsidRPr="006B5B0C">
              <w:rPr>
                <w:rFonts w:ascii="Times New Roman" w:hAnsi="Times New Roman" w:cs="Times New Roman"/>
                <w:sz w:val="24"/>
                <w:szCs w:val="24"/>
                <w:highlight w:val="yellow"/>
              </w:rPr>
              <w:t>0.959</w:t>
            </w:r>
          </w:p>
        </w:tc>
      </w:tr>
      <w:tr w:rsidR="00D12ABF" w14:paraId="534DD53F" w14:textId="77853B42" w:rsidTr="00B05F85">
        <w:tc>
          <w:tcPr>
            <w:tcW w:w="2965" w:type="dxa"/>
          </w:tcPr>
          <w:p w14:paraId="532F7995" w14:textId="5CAAE589" w:rsidR="00D12ABF" w:rsidRPr="006B5B0C" w:rsidRDefault="00D12ABF" w:rsidP="00D12ABF">
            <w:pPr>
              <w:spacing w:line="360" w:lineRule="auto"/>
              <w:jc w:val="center"/>
              <w:rPr>
                <w:rFonts w:ascii="Times New Roman" w:hAnsi="Times New Roman" w:cs="Times New Roman"/>
                <w:sz w:val="24"/>
                <w:szCs w:val="24"/>
                <w:highlight w:val="yellow"/>
              </w:rPr>
            </w:pPr>
            <w:r w:rsidRPr="006B5B0C">
              <w:rPr>
                <w:rFonts w:ascii="Times New Roman" w:hAnsi="Times New Roman" w:cs="Times New Roman"/>
                <w:sz w:val="24"/>
                <w:szCs w:val="24"/>
                <w:highlight w:val="yellow"/>
              </w:rPr>
              <w:t xml:space="preserve">HOG </w:t>
            </w:r>
            <w:r w:rsidRPr="006B5B0C">
              <w:rPr>
                <w:rStyle w:val="FootnoteReference"/>
                <w:rFonts w:ascii="Times New Roman" w:hAnsi="Times New Roman" w:cs="Times New Roman"/>
                <w:sz w:val="24"/>
                <w:szCs w:val="24"/>
                <w:highlight w:val="yellow"/>
              </w:rPr>
              <w:fldChar w:fldCharType="begin" w:fldLock="1"/>
            </w:r>
            <w:r w:rsidR="00A655C7">
              <w:rPr>
                <w:rFonts w:ascii="Times New Roman" w:hAnsi="Times New Roman" w:cs="Times New Roman"/>
                <w:sz w:val="24"/>
                <w:szCs w:val="24"/>
                <w:highlight w:val="yellow"/>
              </w:rPr>
              <w:instrText>ADDIN CSL_CITATION {"citationItems":[{"id":"ITEM-1","itemData":{"DOI":"10.1109/CVPR.2005.177ï","abstract":"We study the question of feature sets for robust visual object recognition, adopting linear SVM based human detection as a test case. After reviewing existing edge and gradient based descriptors, we show experimentally that grids of Histograms of Oriented Gradient (HOG) descriptors significantly outperform existing feature sets for human detection. We study the influence of each stage of the computation on performance, concluding that fine-scale gradients, fine orientation binning, relatively coarse spatial binning, and high-quality local contrast normalization in overlapping de-scriptor blocks are all important for good results. The new approach gives near-perfect separation on the original MIT pedestrian database, so we introduce a more challenging dataset containing over 1800 annotated human images with a large range of pose variations and backgrounds.","author":[{"dropping-particle":"","family":"Dalal","given":"Navneet","non-dropping-particle":"","parse-names":false,"suffix":""},{"dropping-particle":"","family":"Histograms","given":"Bill Triggs","non-dropping-particle":"","parse-names":false,"suffix":""},{"dropping-particle":"","family":"Triggs","given":"Bill","non-dropping-particle":"","parse-names":false,"suffix":""}],"id":"ITEM-1","issued":{"date-parts":[["2005"]]},"page":"886-893","title":"Histograms of Oriented Gradients for Human Detection","type":"article-journal"},"uris":["http://www.mendeley.com/documents/?uuid=b523764b-c350-4209-af73-66de3133a733","http://www.mendeley.com/documents/?uuid=130bc048-9555-3046-9c66-e62fc97e439d"]}],"mendeley":{"formattedCitation":"[43]","plainTextFormattedCitation":"[43]","previouslyFormattedCitation":"[42]"},"properties":{"noteIndex":0},"schema":"https://github.com/citation-style-language/schema/raw/master/csl-citation.json"}</w:instrText>
            </w:r>
            <w:r w:rsidRPr="006B5B0C">
              <w:rPr>
                <w:rStyle w:val="FootnoteReference"/>
                <w:rFonts w:ascii="Times New Roman" w:hAnsi="Times New Roman" w:cs="Times New Roman"/>
                <w:sz w:val="24"/>
                <w:szCs w:val="24"/>
                <w:highlight w:val="yellow"/>
              </w:rPr>
              <w:fldChar w:fldCharType="separate"/>
            </w:r>
            <w:r w:rsidR="00A655C7" w:rsidRPr="00A655C7">
              <w:rPr>
                <w:rFonts w:ascii="Times New Roman" w:hAnsi="Times New Roman" w:cs="Times New Roman"/>
                <w:noProof/>
                <w:sz w:val="24"/>
                <w:szCs w:val="24"/>
                <w:highlight w:val="yellow"/>
              </w:rPr>
              <w:t>[43]</w:t>
            </w:r>
            <w:r w:rsidRPr="006B5B0C">
              <w:rPr>
                <w:rStyle w:val="FootnoteReference"/>
                <w:rFonts w:ascii="Times New Roman" w:hAnsi="Times New Roman" w:cs="Times New Roman"/>
                <w:sz w:val="24"/>
                <w:szCs w:val="24"/>
                <w:highlight w:val="yellow"/>
              </w:rPr>
              <w:fldChar w:fldCharType="end"/>
            </w:r>
          </w:p>
        </w:tc>
        <w:tc>
          <w:tcPr>
            <w:tcW w:w="2160" w:type="dxa"/>
          </w:tcPr>
          <w:p w14:paraId="5F582344" w14:textId="77777777" w:rsidR="00D12ABF" w:rsidRPr="006B5B0C" w:rsidRDefault="00D12ABF" w:rsidP="00D12ABF">
            <w:pPr>
              <w:spacing w:line="360" w:lineRule="auto"/>
              <w:jc w:val="center"/>
              <w:rPr>
                <w:rFonts w:ascii="Times New Roman" w:hAnsi="Times New Roman" w:cs="Times New Roman"/>
                <w:sz w:val="24"/>
                <w:szCs w:val="24"/>
                <w:highlight w:val="yellow"/>
              </w:rPr>
            </w:pPr>
            <w:r w:rsidRPr="006B5B0C">
              <w:rPr>
                <w:rFonts w:ascii="Times New Roman" w:hAnsi="Times New Roman" w:cs="Times New Roman"/>
                <w:sz w:val="24"/>
                <w:szCs w:val="24"/>
                <w:highlight w:val="yellow"/>
              </w:rPr>
              <w:t>85.46</w:t>
            </w:r>
          </w:p>
        </w:tc>
        <w:tc>
          <w:tcPr>
            <w:tcW w:w="1440" w:type="dxa"/>
          </w:tcPr>
          <w:p w14:paraId="5049ABFA" w14:textId="7CA29A2C" w:rsidR="00D12ABF" w:rsidRPr="006B5B0C" w:rsidRDefault="00D12ABF" w:rsidP="00D12ABF">
            <w:pPr>
              <w:spacing w:line="360" w:lineRule="auto"/>
              <w:jc w:val="center"/>
              <w:rPr>
                <w:rFonts w:ascii="Times New Roman" w:hAnsi="Times New Roman" w:cs="Times New Roman"/>
                <w:sz w:val="24"/>
                <w:szCs w:val="24"/>
                <w:highlight w:val="yellow"/>
              </w:rPr>
            </w:pPr>
            <w:r w:rsidRPr="006B5B0C">
              <w:rPr>
                <w:rFonts w:ascii="Times New Roman" w:hAnsi="Times New Roman" w:cs="Times New Roman"/>
                <w:sz w:val="24"/>
                <w:szCs w:val="24"/>
                <w:highlight w:val="yellow"/>
              </w:rPr>
              <w:t>0.856</w:t>
            </w:r>
          </w:p>
        </w:tc>
        <w:tc>
          <w:tcPr>
            <w:tcW w:w="1295" w:type="dxa"/>
          </w:tcPr>
          <w:p w14:paraId="2CCFF116" w14:textId="63B41CF6" w:rsidR="00D12ABF" w:rsidRPr="006B5B0C" w:rsidRDefault="00D12ABF" w:rsidP="00D12ABF">
            <w:pPr>
              <w:spacing w:line="360" w:lineRule="auto"/>
              <w:jc w:val="center"/>
              <w:rPr>
                <w:rFonts w:ascii="Times New Roman" w:hAnsi="Times New Roman" w:cs="Times New Roman"/>
                <w:sz w:val="24"/>
                <w:szCs w:val="24"/>
                <w:highlight w:val="yellow"/>
              </w:rPr>
            </w:pPr>
            <w:r w:rsidRPr="006B5B0C">
              <w:rPr>
                <w:rFonts w:ascii="Times New Roman" w:hAnsi="Times New Roman" w:cs="Times New Roman"/>
                <w:sz w:val="24"/>
                <w:szCs w:val="24"/>
                <w:highlight w:val="yellow"/>
              </w:rPr>
              <w:t>0.855</w:t>
            </w:r>
          </w:p>
        </w:tc>
        <w:tc>
          <w:tcPr>
            <w:tcW w:w="1490" w:type="dxa"/>
          </w:tcPr>
          <w:p w14:paraId="4D3F4DEF" w14:textId="2484F8D7" w:rsidR="00D12ABF" w:rsidRPr="006B5B0C" w:rsidRDefault="00D12ABF" w:rsidP="00D12ABF">
            <w:pPr>
              <w:spacing w:line="360" w:lineRule="auto"/>
              <w:jc w:val="center"/>
              <w:rPr>
                <w:rFonts w:ascii="Times New Roman" w:hAnsi="Times New Roman" w:cs="Times New Roman"/>
                <w:sz w:val="24"/>
                <w:szCs w:val="24"/>
                <w:highlight w:val="yellow"/>
              </w:rPr>
            </w:pPr>
            <w:r w:rsidRPr="006B5B0C">
              <w:rPr>
                <w:rFonts w:ascii="Times New Roman" w:hAnsi="Times New Roman" w:cs="Times New Roman"/>
                <w:sz w:val="24"/>
                <w:szCs w:val="24"/>
                <w:highlight w:val="yellow"/>
              </w:rPr>
              <w:t>0.854</w:t>
            </w:r>
          </w:p>
        </w:tc>
      </w:tr>
      <w:tr w:rsidR="00D12ABF" w14:paraId="22DE00A5" w14:textId="109DA684" w:rsidTr="00B05F85">
        <w:tc>
          <w:tcPr>
            <w:tcW w:w="2965" w:type="dxa"/>
          </w:tcPr>
          <w:p w14:paraId="6BFAC127" w14:textId="1BB004B5" w:rsidR="00D12ABF" w:rsidRPr="006B5B0C" w:rsidRDefault="00D12ABF" w:rsidP="00D12ABF">
            <w:pPr>
              <w:spacing w:line="360" w:lineRule="auto"/>
              <w:jc w:val="center"/>
              <w:rPr>
                <w:rFonts w:ascii="Times New Roman" w:hAnsi="Times New Roman" w:cs="Times New Roman"/>
                <w:sz w:val="24"/>
                <w:szCs w:val="24"/>
                <w:highlight w:val="yellow"/>
              </w:rPr>
            </w:pPr>
            <w:r w:rsidRPr="006B5B0C">
              <w:rPr>
                <w:rFonts w:ascii="Times New Roman" w:hAnsi="Times New Roman" w:cs="Times New Roman"/>
                <w:sz w:val="24"/>
                <w:szCs w:val="24"/>
                <w:highlight w:val="yellow"/>
              </w:rPr>
              <w:t xml:space="preserve">GLCM </w:t>
            </w:r>
            <w:r w:rsidRPr="006B5B0C">
              <w:rPr>
                <w:rStyle w:val="FootnoteReference"/>
                <w:rFonts w:ascii="Times New Roman" w:hAnsi="Times New Roman" w:cs="Times New Roman"/>
                <w:sz w:val="24"/>
                <w:szCs w:val="24"/>
                <w:highlight w:val="yellow"/>
              </w:rPr>
              <w:fldChar w:fldCharType="begin" w:fldLock="1"/>
            </w:r>
            <w:r w:rsidR="00A655C7">
              <w:rPr>
                <w:rFonts w:ascii="Times New Roman" w:hAnsi="Times New Roman" w:cs="Times New Roman"/>
                <w:sz w:val="24"/>
                <w:szCs w:val="24"/>
                <w:highlight w:val="yellow"/>
              </w:rPr>
              <w:instrText>ADDIN CSL_CITATION {"citationItems":[{"id":"ITEM-1","itemData":{"abstract":"The purpose of the present text is to present the theory and techniques behind the Gray Level Coocurrence Matrix (GLCM) method, and the state-of-the-art of the field, as applied to two dimensional images. It does not present a survey of practical results.","author":[{"dropping-particle":"","family":"Albregtsen","given":"Fritz","non-dropping-particle":"","parse-names":false,"suffix":""}],"id":"ITEM-1","issued":{"date-parts":[["2008"]]},"title":"Statistical Texture Measures Computed from Gray Level Coocurrence Matrices","type":"report"},"uris":["http://www.mendeley.com/documents/?uuid=b4a6a534-1fb3-4e98-be45-d92df05cd068","http://www.mendeley.com/documents/?uuid=69d67245-88a3-3614-b354-f52233768c2c"]}],"mendeley":{"formattedCitation":"[41]","plainTextFormattedCitation":"[41]","previouslyFormattedCitation":"[40]"},"properties":{"noteIndex":0},"schema":"https://github.com/citation-style-language/schema/raw/master/csl-citation.json"}</w:instrText>
            </w:r>
            <w:r w:rsidRPr="006B5B0C">
              <w:rPr>
                <w:rStyle w:val="FootnoteReference"/>
                <w:rFonts w:ascii="Times New Roman" w:hAnsi="Times New Roman" w:cs="Times New Roman"/>
                <w:sz w:val="24"/>
                <w:szCs w:val="24"/>
                <w:highlight w:val="yellow"/>
              </w:rPr>
              <w:fldChar w:fldCharType="separate"/>
            </w:r>
            <w:r w:rsidR="00A655C7" w:rsidRPr="00A655C7">
              <w:rPr>
                <w:rFonts w:ascii="Times New Roman" w:hAnsi="Times New Roman" w:cs="Times New Roman"/>
                <w:noProof/>
                <w:sz w:val="24"/>
                <w:szCs w:val="24"/>
                <w:highlight w:val="yellow"/>
              </w:rPr>
              <w:t>[41]</w:t>
            </w:r>
            <w:r w:rsidRPr="006B5B0C">
              <w:rPr>
                <w:rStyle w:val="FootnoteReference"/>
                <w:rFonts w:ascii="Times New Roman" w:hAnsi="Times New Roman" w:cs="Times New Roman"/>
                <w:sz w:val="24"/>
                <w:szCs w:val="24"/>
                <w:highlight w:val="yellow"/>
              </w:rPr>
              <w:fldChar w:fldCharType="end"/>
            </w:r>
          </w:p>
        </w:tc>
        <w:tc>
          <w:tcPr>
            <w:tcW w:w="2160" w:type="dxa"/>
          </w:tcPr>
          <w:p w14:paraId="0DD0EB42" w14:textId="77777777" w:rsidR="00D12ABF" w:rsidRPr="006B5B0C" w:rsidRDefault="00D12ABF" w:rsidP="00D12ABF">
            <w:pPr>
              <w:spacing w:line="360" w:lineRule="auto"/>
              <w:jc w:val="center"/>
              <w:rPr>
                <w:rFonts w:ascii="Times New Roman" w:hAnsi="Times New Roman" w:cs="Times New Roman"/>
                <w:sz w:val="24"/>
                <w:szCs w:val="24"/>
                <w:highlight w:val="yellow"/>
              </w:rPr>
            </w:pPr>
            <w:r w:rsidRPr="006B5B0C">
              <w:rPr>
                <w:rFonts w:ascii="Times New Roman" w:hAnsi="Times New Roman" w:cs="Times New Roman"/>
                <w:sz w:val="24"/>
                <w:szCs w:val="24"/>
                <w:highlight w:val="yellow"/>
              </w:rPr>
              <w:t>92.44</w:t>
            </w:r>
          </w:p>
        </w:tc>
        <w:tc>
          <w:tcPr>
            <w:tcW w:w="1440" w:type="dxa"/>
          </w:tcPr>
          <w:p w14:paraId="7829A3A1" w14:textId="2661F88C" w:rsidR="00D12ABF" w:rsidRPr="006B5B0C" w:rsidRDefault="00D12ABF" w:rsidP="00D12ABF">
            <w:pPr>
              <w:spacing w:line="360" w:lineRule="auto"/>
              <w:jc w:val="center"/>
              <w:rPr>
                <w:rFonts w:ascii="Times New Roman" w:hAnsi="Times New Roman" w:cs="Times New Roman"/>
                <w:sz w:val="24"/>
                <w:szCs w:val="24"/>
                <w:highlight w:val="yellow"/>
              </w:rPr>
            </w:pPr>
            <w:r w:rsidRPr="006B5B0C">
              <w:rPr>
                <w:rFonts w:ascii="Times New Roman" w:hAnsi="Times New Roman" w:cs="Times New Roman"/>
                <w:sz w:val="24"/>
                <w:szCs w:val="24"/>
                <w:highlight w:val="yellow"/>
              </w:rPr>
              <w:t>0.924</w:t>
            </w:r>
          </w:p>
        </w:tc>
        <w:tc>
          <w:tcPr>
            <w:tcW w:w="1295" w:type="dxa"/>
          </w:tcPr>
          <w:p w14:paraId="57383861" w14:textId="42BC1CBA" w:rsidR="00D12ABF" w:rsidRPr="006B5B0C" w:rsidRDefault="00D12ABF" w:rsidP="00D12ABF">
            <w:pPr>
              <w:spacing w:line="360" w:lineRule="auto"/>
              <w:jc w:val="center"/>
              <w:rPr>
                <w:rFonts w:ascii="Times New Roman" w:hAnsi="Times New Roman" w:cs="Times New Roman"/>
                <w:sz w:val="24"/>
                <w:szCs w:val="24"/>
                <w:highlight w:val="yellow"/>
              </w:rPr>
            </w:pPr>
            <w:r w:rsidRPr="006B5B0C">
              <w:rPr>
                <w:rFonts w:ascii="Times New Roman" w:hAnsi="Times New Roman" w:cs="Times New Roman"/>
                <w:sz w:val="24"/>
                <w:szCs w:val="24"/>
                <w:highlight w:val="yellow"/>
              </w:rPr>
              <w:t>0.924</w:t>
            </w:r>
          </w:p>
        </w:tc>
        <w:tc>
          <w:tcPr>
            <w:tcW w:w="1490" w:type="dxa"/>
          </w:tcPr>
          <w:p w14:paraId="0B09BD85" w14:textId="798717B8" w:rsidR="00D12ABF" w:rsidRPr="006B5B0C" w:rsidRDefault="00D12ABF" w:rsidP="00D12ABF">
            <w:pPr>
              <w:spacing w:line="360" w:lineRule="auto"/>
              <w:jc w:val="center"/>
              <w:rPr>
                <w:rFonts w:ascii="Times New Roman" w:hAnsi="Times New Roman" w:cs="Times New Roman"/>
                <w:sz w:val="24"/>
                <w:szCs w:val="24"/>
                <w:highlight w:val="yellow"/>
              </w:rPr>
            </w:pPr>
            <w:r w:rsidRPr="006B5B0C">
              <w:rPr>
                <w:rFonts w:ascii="Times New Roman" w:hAnsi="Times New Roman" w:cs="Times New Roman"/>
                <w:sz w:val="24"/>
                <w:szCs w:val="24"/>
                <w:highlight w:val="yellow"/>
              </w:rPr>
              <w:t>0.924</w:t>
            </w:r>
          </w:p>
        </w:tc>
      </w:tr>
      <w:tr w:rsidR="00D12ABF" w14:paraId="3F344771" w14:textId="0FB84733" w:rsidTr="00B05F85">
        <w:tc>
          <w:tcPr>
            <w:tcW w:w="2965" w:type="dxa"/>
          </w:tcPr>
          <w:p w14:paraId="39CB803A" w14:textId="3C9E27CB" w:rsidR="00D12ABF" w:rsidRPr="006B5B0C" w:rsidRDefault="00D12ABF" w:rsidP="00D12ABF">
            <w:pPr>
              <w:spacing w:line="360" w:lineRule="auto"/>
              <w:jc w:val="center"/>
              <w:rPr>
                <w:rFonts w:ascii="Times New Roman" w:hAnsi="Times New Roman" w:cs="Times New Roman"/>
                <w:sz w:val="24"/>
                <w:szCs w:val="24"/>
                <w:highlight w:val="yellow"/>
              </w:rPr>
            </w:pPr>
            <w:r w:rsidRPr="006B5B0C">
              <w:rPr>
                <w:rFonts w:ascii="Times New Roman" w:hAnsi="Times New Roman" w:cs="Times New Roman"/>
                <w:sz w:val="24"/>
                <w:szCs w:val="24"/>
                <w:highlight w:val="yellow"/>
              </w:rPr>
              <w:t xml:space="preserve">GLRLM </w:t>
            </w:r>
            <w:r w:rsidRPr="006B5B0C">
              <w:rPr>
                <w:rStyle w:val="FootnoteReference"/>
                <w:rFonts w:ascii="Times New Roman" w:hAnsi="Times New Roman" w:cs="Times New Roman"/>
                <w:sz w:val="24"/>
                <w:szCs w:val="24"/>
                <w:highlight w:val="yellow"/>
              </w:rPr>
              <w:fldChar w:fldCharType="begin" w:fldLock="1"/>
            </w:r>
            <w:r w:rsidR="00A655C7">
              <w:rPr>
                <w:rFonts w:ascii="Times New Roman" w:hAnsi="Times New Roman" w:cs="Times New Roman"/>
                <w:sz w:val="24"/>
                <w:szCs w:val="24"/>
                <w:highlight w:val="yellow"/>
              </w:rPr>
              <w:instrText>ADDIN CSL_CITATION {"citationItems":[{"id":"ITEM-1","itemData":{"DOI":"10.2307/302397","ISBN":"978-2-7592-0023-8.","ISSN":"01903659","PMID":"10307892","abstract":"The purpose of the present text is to present the theory and techniques behind the Gray Level Coocurrence Matrix (GLCM) method, and the state- of-the-art of the field, as applied to two dimensional images. It does not present a survey of practical results.","author":[{"dropping-particle":"","family":"Albregtsen","given":"Fritz","non-dropping-particle":"","parse-names":false,"suffix":""}],"container-title":"… Laboratory, Department of Informatics, University of …","id":"ITEM-1","issued":{"date-parts":[["2008"]]},"page":"1-14","title":"Statistical Texture Measures Computed from Gray Level Coocurrence Matrices","type":"article-journal"},"uris":["http://www.mendeley.com/documents/?uuid=e9d45378-ffe1-36dd-ab63-0f7ffcff623d"]}],"mendeley":{"formattedCitation":"[42]","plainTextFormattedCitation":"[42]","previouslyFormattedCitation":"[41]"},"properties":{"noteIndex":0},"schema":"https://github.com/citation-style-language/schema/raw/master/csl-citation.json"}</w:instrText>
            </w:r>
            <w:r w:rsidRPr="006B5B0C">
              <w:rPr>
                <w:rStyle w:val="FootnoteReference"/>
                <w:rFonts w:ascii="Times New Roman" w:hAnsi="Times New Roman" w:cs="Times New Roman"/>
                <w:sz w:val="24"/>
                <w:szCs w:val="24"/>
                <w:highlight w:val="yellow"/>
              </w:rPr>
              <w:fldChar w:fldCharType="separate"/>
            </w:r>
            <w:r w:rsidR="00A655C7" w:rsidRPr="00A655C7">
              <w:rPr>
                <w:rFonts w:ascii="Times New Roman" w:hAnsi="Times New Roman" w:cs="Times New Roman"/>
                <w:noProof/>
                <w:sz w:val="24"/>
                <w:szCs w:val="24"/>
                <w:highlight w:val="yellow"/>
              </w:rPr>
              <w:t>[42]</w:t>
            </w:r>
            <w:r w:rsidRPr="006B5B0C">
              <w:rPr>
                <w:rStyle w:val="FootnoteReference"/>
                <w:rFonts w:ascii="Times New Roman" w:hAnsi="Times New Roman" w:cs="Times New Roman"/>
                <w:sz w:val="24"/>
                <w:szCs w:val="24"/>
                <w:highlight w:val="yellow"/>
              </w:rPr>
              <w:fldChar w:fldCharType="end"/>
            </w:r>
          </w:p>
        </w:tc>
        <w:tc>
          <w:tcPr>
            <w:tcW w:w="2160" w:type="dxa"/>
          </w:tcPr>
          <w:p w14:paraId="4F02F315" w14:textId="77777777" w:rsidR="00D12ABF" w:rsidRPr="006B5B0C" w:rsidRDefault="00D12ABF" w:rsidP="00D12ABF">
            <w:pPr>
              <w:spacing w:line="360" w:lineRule="auto"/>
              <w:jc w:val="center"/>
              <w:rPr>
                <w:rFonts w:ascii="Times New Roman" w:hAnsi="Times New Roman" w:cs="Times New Roman"/>
                <w:sz w:val="24"/>
                <w:szCs w:val="24"/>
                <w:highlight w:val="yellow"/>
              </w:rPr>
            </w:pPr>
            <w:r w:rsidRPr="006B5B0C">
              <w:rPr>
                <w:rFonts w:ascii="Times New Roman" w:hAnsi="Times New Roman" w:cs="Times New Roman"/>
                <w:sz w:val="24"/>
                <w:szCs w:val="24"/>
                <w:highlight w:val="yellow"/>
              </w:rPr>
              <w:t>91.86</w:t>
            </w:r>
          </w:p>
        </w:tc>
        <w:tc>
          <w:tcPr>
            <w:tcW w:w="1440" w:type="dxa"/>
          </w:tcPr>
          <w:p w14:paraId="2D82F204" w14:textId="46F17303" w:rsidR="00D12ABF" w:rsidRPr="006B5B0C" w:rsidRDefault="00D12ABF" w:rsidP="00D12ABF">
            <w:pPr>
              <w:spacing w:line="360" w:lineRule="auto"/>
              <w:jc w:val="center"/>
              <w:rPr>
                <w:rFonts w:ascii="Times New Roman" w:hAnsi="Times New Roman" w:cs="Times New Roman"/>
                <w:sz w:val="24"/>
                <w:szCs w:val="24"/>
                <w:highlight w:val="yellow"/>
              </w:rPr>
            </w:pPr>
            <w:r w:rsidRPr="006B5B0C">
              <w:rPr>
                <w:rFonts w:ascii="Times New Roman" w:hAnsi="Times New Roman" w:cs="Times New Roman"/>
                <w:sz w:val="24"/>
                <w:szCs w:val="24"/>
                <w:highlight w:val="yellow"/>
              </w:rPr>
              <w:t>0.922</w:t>
            </w:r>
          </w:p>
        </w:tc>
        <w:tc>
          <w:tcPr>
            <w:tcW w:w="1295" w:type="dxa"/>
          </w:tcPr>
          <w:p w14:paraId="4B642697" w14:textId="7B5892A4" w:rsidR="00D12ABF" w:rsidRPr="006B5B0C" w:rsidRDefault="00D12ABF" w:rsidP="00D12ABF">
            <w:pPr>
              <w:spacing w:line="360" w:lineRule="auto"/>
              <w:jc w:val="center"/>
              <w:rPr>
                <w:rFonts w:ascii="Times New Roman" w:hAnsi="Times New Roman" w:cs="Times New Roman"/>
                <w:sz w:val="24"/>
                <w:szCs w:val="24"/>
                <w:highlight w:val="yellow"/>
              </w:rPr>
            </w:pPr>
            <w:r w:rsidRPr="006B5B0C">
              <w:rPr>
                <w:rFonts w:ascii="Times New Roman" w:hAnsi="Times New Roman" w:cs="Times New Roman"/>
                <w:sz w:val="24"/>
                <w:szCs w:val="24"/>
                <w:highlight w:val="yellow"/>
              </w:rPr>
              <w:t>0.919</w:t>
            </w:r>
          </w:p>
        </w:tc>
        <w:tc>
          <w:tcPr>
            <w:tcW w:w="1490" w:type="dxa"/>
          </w:tcPr>
          <w:p w14:paraId="2B9025A1" w14:textId="7966D322" w:rsidR="00D12ABF" w:rsidRPr="006B5B0C" w:rsidRDefault="00D12ABF" w:rsidP="00D12ABF">
            <w:pPr>
              <w:spacing w:line="360" w:lineRule="auto"/>
              <w:jc w:val="center"/>
              <w:rPr>
                <w:rFonts w:ascii="Times New Roman" w:hAnsi="Times New Roman" w:cs="Times New Roman"/>
                <w:sz w:val="24"/>
                <w:szCs w:val="24"/>
                <w:highlight w:val="yellow"/>
              </w:rPr>
            </w:pPr>
            <w:r w:rsidRPr="006B5B0C">
              <w:rPr>
                <w:rFonts w:ascii="Times New Roman" w:hAnsi="Times New Roman" w:cs="Times New Roman"/>
                <w:sz w:val="24"/>
                <w:szCs w:val="24"/>
                <w:highlight w:val="yellow"/>
              </w:rPr>
              <w:t>0.919</w:t>
            </w:r>
          </w:p>
        </w:tc>
      </w:tr>
      <w:tr w:rsidR="00D12ABF" w14:paraId="49086E94" w14:textId="54004A82" w:rsidTr="00B05F85">
        <w:tc>
          <w:tcPr>
            <w:tcW w:w="2965" w:type="dxa"/>
          </w:tcPr>
          <w:p w14:paraId="53A59995" w14:textId="77777777" w:rsidR="00D12ABF" w:rsidRPr="006B5B0C" w:rsidRDefault="00D12ABF" w:rsidP="00D12ABF">
            <w:pPr>
              <w:spacing w:line="360" w:lineRule="auto"/>
              <w:jc w:val="center"/>
              <w:rPr>
                <w:rFonts w:ascii="Times New Roman" w:hAnsi="Times New Roman" w:cs="Times New Roman"/>
                <w:b/>
                <w:sz w:val="24"/>
                <w:szCs w:val="24"/>
                <w:highlight w:val="yellow"/>
              </w:rPr>
            </w:pPr>
            <w:r w:rsidRPr="006B5B0C">
              <w:rPr>
                <w:rFonts w:ascii="Times New Roman" w:hAnsi="Times New Roman" w:cs="Times New Roman"/>
                <w:b/>
                <w:sz w:val="24"/>
                <w:szCs w:val="24"/>
                <w:highlight w:val="yellow"/>
              </w:rPr>
              <w:t>RILTP (Proposed)</w:t>
            </w:r>
          </w:p>
        </w:tc>
        <w:tc>
          <w:tcPr>
            <w:tcW w:w="2160" w:type="dxa"/>
          </w:tcPr>
          <w:p w14:paraId="1301D9AD" w14:textId="77777777" w:rsidR="00D12ABF" w:rsidRPr="006B5B0C" w:rsidRDefault="00D12ABF" w:rsidP="00D12ABF">
            <w:pPr>
              <w:spacing w:line="360" w:lineRule="auto"/>
              <w:jc w:val="center"/>
              <w:rPr>
                <w:rFonts w:ascii="Times New Roman" w:hAnsi="Times New Roman" w:cs="Times New Roman"/>
                <w:b/>
                <w:sz w:val="24"/>
                <w:szCs w:val="24"/>
                <w:highlight w:val="yellow"/>
              </w:rPr>
            </w:pPr>
            <w:r w:rsidRPr="006B5B0C">
              <w:rPr>
                <w:rFonts w:ascii="Times New Roman" w:hAnsi="Times New Roman" w:cs="Times New Roman"/>
                <w:b/>
                <w:sz w:val="24"/>
                <w:szCs w:val="24"/>
                <w:highlight w:val="yellow"/>
              </w:rPr>
              <w:t>97.09</w:t>
            </w:r>
          </w:p>
        </w:tc>
        <w:tc>
          <w:tcPr>
            <w:tcW w:w="1440" w:type="dxa"/>
          </w:tcPr>
          <w:p w14:paraId="60930570" w14:textId="55E832B4" w:rsidR="00D12ABF" w:rsidRPr="006B5B0C" w:rsidRDefault="00D12ABF" w:rsidP="00D12ABF">
            <w:pPr>
              <w:spacing w:line="360" w:lineRule="auto"/>
              <w:jc w:val="center"/>
              <w:rPr>
                <w:rFonts w:ascii="Times New Roman" w:hAnsi="Times New Roman" w:cs="Times New Roman"/>
                <w:b/>
                <w:sz w:val="24"/>
                <w:szCs w:val="24"/>
                <w:highlight w:val="yellow"/>
              </w:rPr>
            </w:pPr>
            <w:r w:rsidRPr="006B5B0C">
              <w:rPr>
                <w:rFonts w:ascii="Times New Roman" w:hAnsi="Times New Roman" w:cs="Times New Roman"/>
                <w:b/>
                <w:sz w:val="24"/>
                <w:szCs w:val="24"/>
                <w:highlight w:val="yellow"/>
              </w:rPr>
              <w:t>0.971</w:t>
            </w:r>
          </w:p>
        </w:tc>
        <w:tc>
          <w:tcPr>
            <w:tcW w:w="1295" w:type="dxa"/>
          </w:tcPr>
          <w:p w14:paraId="3674EABC" w14:textId="4C735909" w:rsidR="00D12ABF" w:rsidRPr="006B5B0C" w:rsidRDefault="00D12ABF" w:rsidP="00D12ABF">
            <w:pPr>
              <w:spacing w:line="360" w:lineRule="auto"/>
              <w:jc w:val="center"/>
              <w:rPr>
                <w:rFonts w:ascii="Times New Roman" w:hAnsi="Times New Roman" w:cs="Times New Roman"/>
                <w:b/>
                <w:sz w:val="24"/>
                <w:szCs w:val="24"/>
                <w:highlight w:val="yellow"/>
              </w:rPr>
            </w:pPr>
            <w:r w:rsidRPr="006B5B0C">
              <w:rPr>
                <w:rFonts w:ascii="Times New Roman" w:hAnsi="Times New Roman" w:cs="Times New Roman"/>
                <w:b/>
                <w:sz w:val="24"/>
                <w:szCs w:val="24"/>
                <w:highlight w:val="yellow"/>
              </w:rPr>
              <w:t>0.971</w:t>
            </w:r>
          </w:p>
        </w:tc>
        <w:tc>
          <w:tcPr>
            <w:tcW w:w="1490" w:type="dxa"/>
          </w:tcPr>
          <w:p w14:paraId="2A373FD5" w14:textId="54087AF3" w:rsidR="00D12ABF" w:rsidRPr="006B5B0C" w:rsidRDefault="00D12ABF" w:rsidP="00D12ABF">
            <w:pPr>
              <w:spacing w:line="360" w:lineRule="auto"/>
              <w:jc w:val="center"/>
              <w:rPr>
                <w:rFonts w:ascii="Times New Roman" w:hAnsi="Times New Roman" w:cs="Times New Roman"/>
                <w:b/>
                <w:sz w:val="24"/>
                <w:szCs w:val="24"/>
                <w:highlight w:val="yellow"/>
              </w:rPr>
            </w:pPr>
            <w:r w:rsidRPr="006B5B0C">
              <w:rPr>
                <w:rFonts w:ascii="Times New Roman" w:hAnsi="Times New Roman" w:cs="Times New Roman"/>
                <w:b/>
                <w:sz w:val="24"/>
                <w:szCs w:val="24"/>
                <w:highlight w:val="yellow"/>
              </w:rPr>
              <w:t>0.971</w:t>
            </w:r>
          </w:p>
        </w:tc>
      </w:tr>
    </w:tbl>
    <w:p w14:paraId="63870E76" w14:textId="77777777" w:rsidR="00AE2887" w:rsidRDefault="00AE2887" w:rsidP="006C502A">
      <w:pPr>
        <w:spacing w:line="360" w:lineRule="auto"/>
        <w:jc w:val="center"/>
        <w:rPr>
          <w:rFonts w:ascii="Times New Roman" w:hAnsi="Times New Roman" w:cs="Times New Roman"/>
          <w:sz w:val="24"/>
          <w:szCs w:val="24"/>
        </w:rPr>
      </w:pPr>
    </w:p>
    <w:p w14:paraId="683FC346" w14:textId="3C26306E" w:rsidR="00370436" w:rsidRDefault="0006578D" w:rsidP="006D3A2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From the above comparison, it is evident that the proposed RILTP outperforms all the </w:t>
      </w:r>
      <w:r w:rsidR="00214C7B">
        <w:rPr>
          <w:rFonts w:ascii="Times New Roman" w:hAnsi="Times New Roman" w:cs="Times New Roman"/>
          <w:sz w:val="24"/>
          <w:szCs w:val="24"/>
        </w:rPr>
        <w:t>methods</w:t>
      </w:r>
      <w:r>
        <w:rPr>
          <w:rFonts w:ascii="Times New Roman" w:hAnsi="Times New Roman" w:cs="Times New Roman"/>
          <w:sz w:val="24"/>
          <w:szCs w:val="24"/>
        </w:rPr>
        <w:t xml:space="preserve"> and stands best. </w:t>
      </w:r>
      <w:r w:rsidR="00370436" w:rsidRPr="002F2368">
        <w:rPr>
          <w:rFonts w:ascii="Times New Roman" w:hAnsi="Times New Roman" w:cs="Times New Roman"/>
          <w:sz w:val="24"/>
          <w:szCs w:val="24"/>
          <w:highlight w:val="yellow"/>
        </w:rPr>
        <w:t xml:space="preserve">Though the </w:t>
      </w:r>
      <w:del w:id="180" w:author="User" w:date="2020-07-29T21:02:00Z">
        <w:r w:rsidR="00370436" w:rsidRPr="002F2368" w:rsidDel="0055345C">
          <w:rPr>
            <w:rFonts w:ascii="Times New Roman" w:hAnsi="Times New Roman" w:cs="Times New Roman"/>
            <w:sz w:val="24"/>
            <w:szCs w:val="24"/>
            <w:highlight w:val="yellow"/>
          </w:rPr>
          <w:delText>increase in accuracy</w:delText>
        </w:r>
      </w:del>
      <w:ins w:id="181" w:author="User" w:date="2020-07-29T21:04:00Z">
        <w:r w:rsidR="0055345C">
          <w:rPr>
            <w:rFonts w:ascii="Times New Roman" w:hAnsi="Times New Roman" w:cs="Times New Roman"/>
            <w:sz w:val="24"/>
            <w:szCs w:val="24"/>
            <w:highlight w:val="yellow"/>
          </w:rPr>
          <w:t xml:space="preserve">reported </w:t>
        </w:r>
      </w:ins>
      <w:ins w:id="182" w:author="User" w:date="2020-07-29T21:02:00Z">
        <w:r w:rsidR="0055345C">
          <w:rPr>
            <w:rFonts w:ascii="Times New Roman" w:hAnsi="Times New Roman" w:cs="Times New Roman"/>
            <w:sz w:val="24"/>
            <w:szCs w:val="24"/>
            <w:highlight w:val="yellow"/>
          </w:rPr>
          <w:t xml:space="preserve">accuracy </w:t>
        </w:r>
      </w:ins>
      <w:del w:id="183" w:author="User" w:date="2020-07-29T21:05:00Z">
        <w:r w:rsidR="00370436" w:rsidRPr="002F2368" w:rsidDel="0055345C">
          <w:rPr>
            <w:rFonts w:ascii="Times New Roman" w:hAnsi="Times New Roman" w:cs="Times New Roman"/>
            <w:sz w:val="24"/>
            <w:szCs w:val="24"/>
            <w:highlight w:val="yellow"/>
          </w:rPr>
          <w:delText xml:space="preserve"> </w:delText>
        </w:r>
      </w:del>
      <w:r w:rsidR="00370436" w:rsidRPr="002F2368">
        <w:rPr>
          <w:rFonts w:ascii="Times New Roman" w:hAnsi="Times New Roman" w:cs="Times New Roman"/>
          <w:sz w:val="24"/>
          <w:szCs w:val="24"/>
          <w:highlight w:val="yellow"/>
        </w:rPr>
        <w:t>is 1</w:t>
      </w:r>
      <w:ins w:id="184" w:author="User" w:date="2020-07-29T21:05:00Z">
        <w:r w:rsidR="0055345C">
          <w:rPr>
            <w:rFonts w:ascii="Times New Roman" w:hAnsi="Times New Roman" w:cs="Times New Roman"/>
            <w:sz w:val="24"/>
            <w:szCs w:val="24"/>
            <w:highlight w:val="yellow"/>
          </w:rPr>
          <w:t>-to</w:t>
        </w:r>
      </w:ins>
      <w:r w:rsidR="00370436" w:rsidRPr="002F2368">
        <w:rPr>
          <w:rFonts w:ascii="Times New Roman" w:hAnsi="Times New Roman" w:cs="Times New Roman"/>
          <w:sz w:val="24"/>
          <w:szCs w:val="24"/>
          <w:highlight w:val="yellow"/>
        </w:rPr>
        <w:t xml:space="preserve">-3% </w:t>
      </w:r>
      <w:del w:id="185" w:author="User" w:date="2020-07-29T21:05:00Z">
        <w:r w:rsidR="00370436" w:rsidRPr="002F2368" w:rsidDel="0055345C">
          <w:rPr>
            <w:rFonts w:ascii="Times New Roman" w:hAnsi="Times New Roman" w:cs="Times New Roman"/>
            <w:sz w:val="24"/>
            <w:szCs w:val="24"/>
            <w:highlight w:val="yellow"/>
          </w:rPr>
          <w:delText xml:space="preserve">from </w:delText>
        </w:r>
      </w:del>
      <w:ins w:id="186" w:author="User" w:date="2020-07-29T21:05:00Z">
        <w:r w:rsidR="0055345C">
          <w:rPr>
            <w:rFonts w:ascii="Times New Roman" w:hAnsi="Times New Roman" w:cs="Times New Roman"/>
            <w:sz w:val="24"/>
            <w:szCs w:val="24"/>
            <w:highlight w:val="yellow"/>
          </w:rPr>
          <w:t>more than the</w:t>
        </w:r>
        <w:r w:rsidR="0055345C" w:rsidRPr="002F2368">
          <w:rPr>
            <w:rFonts w:ascii="Times New Roman" w:hAnsi="Times New Roman" w:cs="Times New Roman"/>
            <w:sz w:val="24"/>
            <w:szCs w:val="24"/>
            <w:highlight w:val="yellow"/>
          </w:rPr>
          <w:t xml:space="preserve"> </w:t>
        </w:r>
      </w:ins>
      <w:r w:rsidR="00370436" w:rsidRPr="002F2368">
        <w:rPr>
          <w:rFonts w:ascii="Times New Roman" w:hAnsi="Times New Roman" w:cs="Times New Roman"/>
          <w:sz w:val="24"/>
          <w:szCs w:val="24"/>
          <w:highlight w:val="yellow"/>
        </w:rPr>
        <w:t xml:space="preserve">other </w:t>
      </w:r>
      <w:ins w:id="187" w:author="User" w:date="2020-07-29T21:06:00Z">
        <w:r w:rsidR="0055345C">
          <w:rPr>
            <w:rFonts w:ascii="Times New Roman" w:hAnsi="Times New Roman" w:cs="Times New Roman"/>
            <w:sz w:val="24"/>
            <w:szCs w:val="24"/>
            <w:highlight w:val="yellow"/>
          </w:rPr>
          <w:t xml:space="preserve">comparing </w:t>
        </w:r>
      </w:ins>
      <w:r w:rsidR="00370436" w:rsidRPr="002F2368">
        <w:rPr>
          <w:rFonts w:ascii="Times New Roman" w:hAnsi="Times New Roman" w:cs="Times New Roman"/>
          <w:sz w:val="24"/>
          <w:szCs w:val="24"/>
          <w:highlight w:val="yellow"/>
        </w:rPr>
        <w:t xml:space="preserve">methods, it has a significant </w:t>
      </w:r>
      <w:r w:rsidR="002F2368" w:rsidRPr="002F2368">
        <w:rPr>
          <w:rFonts w:ascii="Times New Roman" w:hAnsi="Times New Roman" w:cs="Times New Roman"/>
          <w:sz w:val="24"/>
          <w:szCs w:val="24"/>
          <w:highlight w:val="yellow"/>
        </w:rPr>
        <w:t>implication</w:t>
      </w:r>
      <w:r w:rsidR="002F2368">
        <w:rPr>
          <w:rFonts w:ascii="Times New Roman" w:hAnsi="Times New Roman" w:cs="Times New Roman"/>
          <w:sz w:val="24"/>
          <w:szCs w:val="24"/>
          <w:highlight w:val="yellow"/>
        </w:rPr>
        <w:t>s</w:t>
      </w:r>
      <w:r w:rsidR="00370436" w:rsidRPr="002F2368">
        <w:rPr>
          <w:rFonts w:ascii="Times New Roman" w:hAnsi="Times New Roman" w:cs="Times New Roman"/>
          <w:sz w:val="24"/>
          <w:szCs w:val="24"/>
          <w:highlight w:val="yellow"/>
        </w:rPr>
        <w:t xml:space="preserve">. First of all, the text non-text separation </w:t>
      </w:r>
      <w:del w:id="188" w:author="User" w:date="2020-07-29T21:18:00Z">
        <w:r w:rsidR="00370436" w:rsidRPr="002F2368" w:rsidDel="00DC69AA">
          <w:rPr>
            <w:rFonts w:ascii="Times New Roman" w:hAnsi="Times New Roman" w:cs="Times New Roman"/>
            <w:sz w:val="24"/>
            <w:szCs w:val="24"/>
            <w:highlight w:val="yellow"/>
          </w:rPr>
          <w:delText xml:space="preserve">domain </w:delText>
        </w:r>
      </w:del>
      <w:ins w:id="189" w:author="User" w:date="2020-07-29T21:18:00Z">
        <w:r w:rsidR="00FB3A46">
          <w:rPr>
            <w:rFonts w:ascii="Times New Roman" w:hAnsi="Times New Roman" w:cs="Times New Roman"/>
            <w:sz w:val="24"/>
            <w:szCs w:val="24"/>
            <w:highlight w:val="yellow"/>
          </w:rPr>
          <w:t>in document image</w:t>
        </w:r>
        <w:r w:rsidR="00DC69AA" w:rsidRPr="002F2368">
          <w:rPr>
            <w:rFonts w:ascii="Times New Roman" w:hAnsi="Times New Roman" w:cs="Times New Roman"/>
            <w:sz w:val="24"/>
            <w:szCs w:val="24"/>
            <w:highlight w:val="yellow"/>
          </w:rPr>
          <w:t xml:space="preserve"> </w:t>
        </w:r>
      </w:ins>
      <w:r w:rsidR="00370436" w:rsidRPr="002F2368">
        <w:rPr>
          <w:rFonts w:ascii="Times New Roman" w:hAnsi="Times New Roman" w:cs="Times New Roman"/>
          <w:sz w:val="24"/>
          <w:szCs w:val="24"/>
          <w:highlight w:val="yellow"/>
        </w:rPr>
        <w:t xml:space="preserve">is </w:t>
      </w:r>
      <w:del w:id="190" w:author="User" w:date="2020-07-29T21:18:00Z">
        <w:r w:rsidR="00370436" w:rsidRPr="002F2368" w:rsidDel="00DC69AA">
          <w:rPr>
            <w:rFonts w:ascii="Times New Roman" w:hAnsi="Times New Roman" w:cs="Times New Roman"/>
            <w:sz w:val="24"/>
            <w:szCs w:val="24"/>
            <w:highlight w:val="yellow"/>
          </w:rPr>
          <w:delText xml:space="preserve">very </w:delText>
        </w:r>
      </w:del>
      <w:ins w:id="191" w:author="User" w:date="2020-07-29T21:18:00Z">
        <w:r w:rsidR="00DC69AA">
          <w:rPr>
            <w:rFonts w:ascii="Times New Roman" w:hAnsi="Times New Roman" w:cs="Times New Roman"/>
            <w:sz w:val="24"/>
            <w:szCs w:val="24"/>
            <w:highlight w:val="yellow"/>
          </w:rPr>
          <w:t>one of the most</w:t>
        </w:r>
        <w:r w:rsidR="00DC69AA" w:rsidRPr="002F2368">
          <w:rPr>
            <w:rFonts w:ascii="Times New Roman" w:hAnsi="Times New Roman" w:cs="Times New Roman"/>
            <w:sz w:val="24"/>
            <w:szCs w:val="24"/>
            <w:highlight w:val="yellow"/>
          </w:rPr>
          <w:t xml:space="preserve"> </w:t>
        </w:r>
      </w:ins>
      <w:r w:rsidR="00370436" w:rsidRPr="002F2368">
        <w:rPr>
          <w:rFonts w:ascii="Times New Roman" w:hAnsi="Times New Roman" w:cs="Times New Roman"/>
          <w:sz w:val="24"/>
          <w:szCs w:val="24"/>
          <w:highlight w:val="yellow"/>
        </w:rPr>
        <w:t>challenging</w:t>
      </w:r>
      <w:ins w:id="192" w:author="User" w:date="2020-07-29T21:17:00Z">
        <w:r w:rsidR="00DC69AA">
          <w:rPr>
            <w:rFonts w:ascii="Times New Roman" w:hAnsi="Times New Roman" w:cs="Times New Roman"/>
            <w:sz w:val="24"/>
            <w:szCs w:val="24"/>
            <w:highlight w:val="yellow"/>
          </w:rPr>
          <w:t xml:space="preserve"> task</w:t>
        </w:r>
      </w:ins>
      <w:ins w:id="193" w:author="User" w:date="2020-07-29T21:07:00Z">
        <w:r w:rsidR="0055345C">
          <w:rPr>
            <w:rFonts w:ascii="Times New Roman" w:hAnsi="Times New Roman" w:cs="Times New Roman"/>
            <w:sz w:val="24"/>
            <w:szCs w:val="24"/>
            <w:highlight w:val="yellow"/>
          </w:rPr>
          <w:t xml:space="preserve"> due to the presence of</w:t>
        </w:r>
      </w:ins>
      <w:del w:id="194" w:author="User" w:date="2020-07-29T21:07:00Z">
        <w:r w:rsidR="00370436" w:rsidRPr="002F2368" w:rsidDel="0055345C">
          <w:rPr>
            <w:rFonts w:ascii="Times New Roman" w:hAnsi="Times New Roman" w:cs="Times New Roman"/>
            <w:sz w:val="24"/>
            <w:szCs w:val="24"/>
            <w:highlight w:val="yellow"/>
          </w:rPr>
          <w:delText xml:space="preserve">. Presence of </w:delText>
        </w:r>
      </w:del>
      <w:ins w:id="195" w:author="User" w:date="2020-07-29T21:08:00Z">
        <w:r w:rsidR="0055345C">
          <w:rPr>
            <w:rFonts w:ascii="Times New Roman" w:hAnsi="Times New Roman" w:cs="Times New Roman"/>
            <w:sz w:val="24"/>
            <w:szCs w:val="24"/>
            <w:highlight w:val="yellow"/>
          </w:rPr>
          <w:t xml:space="preserve"> text </w:t>
        </w:r>
      </w:ins>
      <w:ins w:id="196" w:author="User" w:date="2020-07-29T21:10:00Z">
        <w:r w:rsidR="00DC69AA">
          <w:rPr>
            <w:rFonts w:ascii="Times New Roman" w:hAnsi="Times New Roman" w:cs="Times New Roman"/>
            <w:sz w:val="24"/>
            <w:szCs w:val="24"/>
            <w:highlight w:val="yellow"/>
          </w:rPr>
          <w:t xml:space="preserve">and non-text </w:t>
        </w:r>
      </w:ins>
      <w:ins w:id="197" w:author="User" w:date="2020-07-29T21:08:00Z">
        <w:r w:rsidR="0055345C">
          <w:rPr>
            <w:rFonts w:ascii="Times New Roman" w:hAnsi="Times New Roman" w:cs="Times New Roman"/>
            <w:sz w:val="24"/>
            <w:szCs w:val="24"/>
            <w:highlight w:val="yellow"/>
          </w:rPr>
          <w:t xml:space="preserve">with varied shape, size and orientations.  </w:t>
        </w:r>
      </w:ins>
      <w:ins w:id="198" w:author="User" w:date="2020-07-29T21:10:00Z">
        <w:r w:rsidR="00DC69AA">
          <w:rPr>
            <w:rFonts w:ascii="Times New Roman" w:hAnsi="Times New Roman" w:cs="Times New Roman"/>
            <w:sz w:val="24"/>
            <w:szCs w:val="24"/>
            <w:highlight w:val="yellow"/>
          </w:rPr>
          <w:t xml:space="preserve">Moreover, many non-text regions </w:t>
        </w:r>
      </w:ins>
      <w:ins w:id="199" w:author="User" w:date="2020-07-29T21:12:00Z">
        <w:r w:rsidR="00DC69AA">
          <w:rPr>
            <w:rFonts w:ascii="Times New Roman" w:hAnsi="Times New Roman" w:cs="Times New Roman"/>
            <w:sz w:val="24"/>
            <w:szCs w:val="24"/>
            <w:highlight w:val="yellow"/>
          </w:rPr>
          <w:t>containing</w:t>
        </w:r>
      </w:ins>
      <w:ins w:id="200" w:author="User" w:date="2020-07-29T21:10:00Z">
        <w:r w:rsidR="00DC69AA">
          <w:rPr>
            <w:rFonts w:ascii="Times New Roman" w:hAnsi="Times New Roman" w:cs="Times New Roman"/>
            <w:sz w:val="24"/>
            <w:szCs w:val="24"/>
            <w:highlight w:val="yellow"/>
          </w:rPr>
          <w:t xml:space="preserve"> </w:t>
        </w:r>
        <w:r w:rsidR="00DC69AA" w:rsidRPr="002F2368">
          <w:rPr>
            <w:rFonts w:ascii="Times New Roman" w:hAnsi="Times New Roman" w:cs="Times New Roman"/>
            <w:sz w:val="24"/>
            <w:szCs w:val="24"/>
            <w:highlight w:val="yellow"/>
          </w:rPr>
          <w:t>chart</w:t>
        </w:r>
      </w:ins>
      <w:ins w:id="201" w:author="User" w:date="2020-07-29T21:11:00Z">
        <w:r w:rsidR="00DC69AA">
          <w:rPr>
            <w:rFonts w:ascii="Times New Roman" w:hAnsi="Times New Roman" w:cs="Times New Roman"/>
            <w:sz w:val="24"/>
            <w:szCs w:val="24"/>
            <w:highlight w:val="yellow"/>
          </w:rPr>
          <w:t>s</w:t>
        </w:r>
      </w:ins>
      <w:ins w:id="202" w:author="User" w:date="2020-07-29T21:10:00Z">
        <w:r w:rsidR="00DC69AA" w:rsidRPr="002F2368">
          <w:rPr>
            <w:rFonts w:ascii="Times New Roman" w:hAnsi="Times New Roman" w:cs="Times New Roman"/>
            <w:sz w:val="24"/>
            <w:szCs w:val="24"/>
            <w:highlight w:val="yellow"/>
          </w:rPr>
          <w:t>, table</w:t>
        </w:r>
      </w:ins>
      <w:ins w:id="203" w:author="User" w:date="2020-07-29T21:11:00Z">
        <w:r w:rsidR="00DC69AA">
          <w:rPr>
            <w:rFonts w:ascii="Times New Roman" w:hAnsi="Times New Roman" w:cs="Times New Roman"/>
            <w:sz w:val="24"/>
            <w:szCs w:val="24"/>
            <w:highlight w:val="yellow"/>
          </w:rPr>
          <w:t xml:space="preserve">s, graphs </w:t>
        </w:r>
      </w:ins>
      <w:ins w:id="204" w:author="User" w:date="2020-07-29T21:12:00Z">
        <w:r w:rsidR="00DC69AA">
          <w:rPr>
            <w:rFonts w:ascii="Times New Roman" w:hAnsi="Times New Roman" w:cs="Times New Roman"/>
            <w:sz w:val="24"/>
            <w:szCs w:val="24"/>
            <w:highlight w:val="yellow"/>
          </w:rPr>
          <w:t xml:space="preserve">etc also </w:t>
        </w:r>
      </w:ins>
      <w:ins w:id="205" w:author="User" w:date="2020-07-29T21:11:00Z">
        <w:r w:rsidR="00DC69AA">
          <w:rPr>
            <w:rFonts w:ascii="Times New Roman" w:hAnsi="Times New Roman" w:cs="Times New Roman"/>
            <w:sz w:val="24"/>
            <w:szCs w:val="24"/>
            <w:highlight w:val="yellow"/>
          </w:rPr>
          <w:t xml:space="preserve">contain text </w:t>
        </w:r>
      </w:ins>
      <w:ins w:id="206" w:author="User" w:date="2020-07-29T21:13:00Z">
        <w:r w:rsidR="00DC69AA">
          <w:rPr>
            <w:rFonts w:ascii="Times New Roman" w:hAnsi="Times New Roman" w:cs="Times New Roman"/>
            <w:sz w:val="24"/>
            <w:szCs w:val="24"/>
            <w:highlight w:val="yellow"/>
          </w:rPr>
          <w:t>in the form of labels</w:t>
        </w:r>
      </w:ins>
      <w:ins w:id="207" w:author="User" w:date="2020-07-29T21:14:00Z">
        <w:r w:rsidR="00DC69AA">
          <w:rPr>
            <w:rFonts w:ascii="Times New Roman" w:hAnsi="Times New Roman" w:cs="Times New Roman"/>
            <w:sz w:val="24"/>
            <w:szCs w:val="24"/>
            <w:highlight w:val="yellow"/>
          </w:rPr>
          <w:t xml:space="preserve"> and data </w:t>
        </w:r>
      </w:ins>
      <w:ins w:id="208" w:author="User" w:date="2020-07-29T21:15:00Z">
        <w:r w:rsidR="00FB3A46">
          <w:rPr>
            <w:rFonts w:ascii="Times New Roman" w:hAnsi="Times New Roman" w:cs="Times New Roman"/>
            <w:sz w:val="24"/>
            <w:szCs w:val="24"/>
            <w:highlight w:val="yellow"/>
          </w:rPr>
          <w:t>makes it</w:t>
        </w:r>
        <w:r w:rsidR="00DC69AA">
          <w:rPr>
            <w:rFonts w:ascii="Times New Roman" w:hAnsi="Times New Roman" w:cs="Times New Roman"/>
            <w:sz w:val="24"/>
            <w:szCs w:val="24"/>
            <w:highlight w:val="yellow"/>
          </w:rPr>
          <w:t xml:space="preserve"> even more complex.</w:t>
        </w:r>
      </w:ins>
      <w:ins w:id="209" w:author="User" w:date="2020-07-29T21:13:00Z">
        <w:r w:rsidR="00DC69AA">
          <w:rPr>
            <w:rFonts w:ascii="Times New Roman" w:hAnsi="Times New Roman" w:cs="Times New Roman"/>
            <w:sz w:val="24"/>
            <w:szCs w:val="24"/>
            <w:highlight w:val="yellow"/>
          </w:rPr>
          <w:t xml:space="preserve"> </w:t>
        </w:r>
      </w:ins>
      <w:ins w:id="210" w:author="User" w:date="2020-07-29T21:21:00Z">
        <w:r w:rsidR="00FB3A46">
          <w:rPr>
            <w:rFonts w:ascii="Times New Roman" w:hAnsi="Times New Roman" w:cs="Times New Roman"/>
            <w:sz w:val="24"/>
            <w:szCs w:val="24"/>
            <w:highlight w:val="yellow"/>
          </w:rPr>
          <w:t xml:space="preserve">The regions containing </w:t>
        </w:r>
      </w:ins>
      <w:r w:rsidR="00370436" w:rsidRPr="002F2368">
        <w:rPr>
          <w:rFonts w:ascii="Times New Roman" w:hAnsi="Times New Roman" w:cs="Times New Roman"/>
          <w:sz w:val="24"/>
          <w:szCs w:val="24"/>
          <w:highlight w:val="yellow"/>
        </w:rPr>
        <w:t>signature</w:t>
      </w:r>
      <w:ins w:id="211" w:author="User" w:date="2020-07-29T21:22:00Z">
        <w:r w:rsidR="00FB3A46">
          <w:rPr>
            <w:rFonts w:ascii="Times New Roman" w:hAnsi="Times New Roman" w:cs="Times New Roman"/>
            <w:sz w:val="24"/>
            <w:szCs w:val="24"/>
            <w:highlight w:val="yellow"/>
          </w:rPr>
          <w:t xml:space="preserve"> which are generally considered as non-text but poses</w:t>
        </w:r>
      </w:ins>
      <w:ins w:id="212" w:author="User" w:date="2020-07-29T21:23:00Z">
        <w:r w:rsidR="00FB3A46">
          <w:rPr>
            <w:rFonts w:ascii="Times New Roman" w:hAnsi="Times New Roman" w:cs="Times New Roman"/>
            <w:sz w:val="24"/>
            <w:szCs w:val="24"/>
            <w:highlight w:val="yellow"/>
          </w:rPr>
          <w:t xml:space="preserve"> very close </w:t>
        </w:r>
      </w:ins>
      <w:ins w:id="213" w:author="User" w:date="2020-07-29T21:24:00Z">
        <w:r w:rsidR="00FB3A46">
          <w:rPr>
            <w:rFonts w:ascii="Times New Roman" w:hAnsi="Times New Roman" w:cs="Times New Roman"/>
            <w:sz w:val="24"/>
            <w:szCs w:val="24"/>
            <w:highlight w:val="yellow"/>
          </w:rPr>
          <w:t>characteristics</w:t>
        </w:r>
      </w:ins>
      <w:ins w:id="214" w:author="User" w:date="2020-07-29T21:23:00Z">
        <w:r w:rsidR="00FB3A46">
          <w:rPr>
            <w:rFonts w:ascii="Times New Roman" w:hAnsi="Times New Roman" w:cs="Times New Roman"/>
            <w:sz w:val="24"/>
            <w:szCs w:val="24"/>
            <w:highlight w:val="yellow"/>
          </w:rPr>
          <w:t xml:space="preserve"> to </w:t>
        </w:r>
      </w:ins>
      <w:ins w:id="215" w:author="User" w:date="2020-07-29T21:24:00Z">
        <w:r w:rsidR="00FB3A46">
          <w:rPr>
            <w:rFonts w:ascii="Times New Roman" w:hAnsi="Times New Roman" w:cs="Times New Roman"/>
            <w:sz w:val="24"/>
            <w:szCs w:val="24"/>
            <w:highlight w:val="yellow"/>
          </w:rPr>
          <w:t>text</w:t>
        </w:r>
      </w:ins>
      <w:del w:id="216" w:author="User" w:date="2020-07-29T21:22:00Z">
        <w:r w:rsidR="00370436" w:rsidRPr="002F2368" w:rsidDel="00FB3A46">
          <w:rPr>
            <w:rFonts w:ascii="Times New Roman" w:hAnsi="Times New Roman" w:cs="Times New Roman"/>
            <w:sz w:val="24"/>
            <w:szCs w:val="24"/>
            <w:highlight w:val="yellow"/>
          </w:rPr>
          <w:delText>, graphs that contain texts e</w:delText>
        </w:r>
      </w:del>
      <w:del w:id="217" w:author="User" w:date="2020-07-29T21:21:00Z">
        <w:r w:rsidR="00370436" w:rsidRPr="002F2368" w:rsidDel="00FB3A46">
          <w:rPr>
            <w:rFonts w:ascii="Times New Roman" w:hAnsi="Times New Roman" w:cs="Times New Roman"/>
            <w:sz w:val="24"/>
            <w:szCs w:val="24"/>
            <w:highlight w:val="yellow"/>
          </w:rPr>
          <w:delText>tc</w:delText>
        </w:r>
      </w:del>
      <w:del w:id="218" w:author="User" w:date="2020-07-29T21:26:00Z">
        <w:r w:rsidR="00370436" w:rsidRPr="002F2368" w:rsidDel="00FB3A46">
          <w:rPr>
            <w:rFonts w:ascii="Times New Roman" w:hAnsi="Times New Roman" w:cs="Times New Roman"/>
            <w:sz w:val="24"/>
            <w:szCs w:val="24"/>
            <w:highlight w:val="yellow"/>
          </w:rPr>
          <w:delText>. make the domain very difficult. In many cases, texts occur in any non-text regions like</w:delText>
        </w:r>
      </w:del>
      <w:del w:id="219" w:author="User" w:date="2020-07-29T21:10:00Z">
        <w:r w:rsidR="00370436" w:rsidRPr="002F2368" w:rsidDel="00DC69AA">
          <w:rPr>
            <w:rFonts w:ascii="Times New Roman" w:hAnsi="Times New Roman" w:cs="Times New Roman"/>
            <w:sz w:val="24"/>
            <w:szCs w:val="24"/>
            <w:highlight w:val="yellow"/>
          </w:rPr>
          <w:delText xml:space="preserve"> pie chart, table</w:delText>
        </w:r>
      </w:del>
      <w:r w:rsidR="00370436" w:rsidRPr="002F2368">
        <w:rPr>
          <w:rFonts w:ascii="Times New Roman" w:hAnsi="Times New Roman" w:cs="Times New Roman"/>
          <w:sz w:val="24"/>
          <w:szCs w:val="24"/>
          <w:highlight w:val="yellow"/>
        </w:rPr>
        <w:t xml:space="preserve">. </w:t>
      </w:r>
      <w:ins w:id="220" w:author="User" w:date="2020-07-29T21:27:00Z">
        <w:r w:rsidR="00FB3A46">
          <w:rPr>
            <w:rFonts w:ascii="Times New Roman" w:hAnsi="Times New Roman" w:cs="Times New Roman"/>
            <w:sz w:val="24"/>
            <w:szCs w:val="24"/>
            <w:highlight w:val="yellow"/>
          </w:rPr>
          <w:t xml:space="preserve">These signifies the inherent complexity of this task. </w:t>
        </w:r>
      </w:ins>
      <w:del w:id="221" w:author="User" w:date="2020-07-29T21:28:00Z">
        <w:r w:rsidR="00370436" w:rsidRPr="002F2368" w:rsidDel="00FB3A46">
          <w:rPr>
            <w:rFonts w:ascii="Times New Roman" w:hAnsi="Times New Roman" w:cs="Times New Roman"/>
            <w:sz w:val="24"/>
            <w:szCs w:val="24"/>
            <w:highlight w:val="yellow"/>
          </w:rPr>
          <w:delText>Hence,</w:delText>
        </w:r>
      </w:del>
      <w:ins w:id="222" w:author="User" w:date="2020-07-29T21:28:00Z">
        <w:r w:rsidR="00FB3A46">
          <w:rPr>
            <w:rFonts w:ascii="Times New Roman" w:hAnsi="Times New Roman" w:cs="Times New Roman"/>
            <w:sz w:val="24"/>
            <w:szCs w:val="24"/>
            <w:highlight w:val="yellow"/>
          </w:rPr>
          <w:t xml:space="preserve"> Therefore</w:t>
        </w:r>
      </w:ins>
      <w:r w:rsidR="00370436" w:rsidRPr="002F2368">
        <w:rPr>
          <w:rFonts w:ascii="Times New Roman" w:hAnsi="Times New Roman" w:cs="Times New Roman"/>
          <w:sz w:val="24"/>
          <w:szCs w:val="24"/>
          <w:highlight w:val="yellow"/>
        </w:rPr>
        <w:t xml:space="preserve"> increasing the accuracy by 1-3% margin is also a crucial task. On the other hand, text non-text separation does not exist as a discrete domain. Rather, it is used as </w:t>
      </w:r>
      <w:del w:id="223" w:author="User" w:date="2020-07-29T21:28:00Z">
        <w:r w:rsidR="00370436" w:rsidRPr="002F2368" w:rsidDel="00FB3A46">
          <w:rPr>
            <w:rFonts w:ascii="Times New Roman" w:hAnsi="Times New Roman" w:cs="Times New Roman"/>
            <w:sz w:val="24"/>
            <w:szCs w:val="24"/>
            <w:highlight w:val="yellow"/>
          </w:rPr>
          <w:delText>initial steps of document layout analysis and</w:delText>
        </w:r>
      </w:del>
      <w:ins w:id="224" w:author="User" w:date="2020-07-29T21:28:00Z">
        <w:r w:rsidR="00FB3A46">
          <w:rPr>
            <w:rFonts w:ascii="Times New Roman" w:hAnsi="Times New Roman" w:cs="Times New Roman"/>
            <w:sz w:val="24"/>
            <w:szCs w:val="24"/>
            <w:highlight w:val="yellow"/>
          </w:rPr>
          <w:t>a preprocessing step for any</w:t>
        </w:r>
      </w:ins>
      <w:r w:rsidR="00370436" w:rsidRPr="002F2368">
        <w:rPr>
          <w:rFonts w:ascii="Times New Roman" w:hAnsi="Times New Roman" w:cs="Times New Roman"/>
          <w:sz w:val="24"/>
          <w:szCs w:val="24"/>
          <w:highlight w:val="yellow"/>
        </w:rPr>
        <w:t xml:space="preserve"> OCR</w:t>
      </w:r>
      <w:ins w:id="225" w:author="User" w:date="2020-07-29T21:29:00Z">
        <w:r w:rsidR="006D0586">
          <w:rPr>
            <w:rFonts w:ascii="Times New Roman" w:hAnsi="Times New Roman" w:cs="Times New Roman"/>
            <w:sz w:val="24"/>
            <w:szCs w:val="24"/>
            <w:highlight w:val="yellow"/>
          </w:rPr>
          <w:t xml:space="preserve"> system</w:t>
        </w:r>
      </w:ins>
      <w:r w:rsidR="00370436" w:rsidRPr="002F2368">
        <w:rPr>
          <w:rFonts w:ascii="Times New Roman" w:hAnsi="Times New Roman" w:cs="Times New Roman"/>
          <w:sz w:val="24"/>
          <w:szCs w:val="24"/>
          <w:highlight w:val="yellow"/>
        </w:rPr>
        <w:t>. Therefore, many tasks like – handwritten printed separation, character recognition are performed after this. If there is any error in text non-text separation, then that error will affect the later steps. The errors in each step will get accumulated. As a result, the entire system will be error prone</w:t>
      </w:r>
      <w:r w:rsidR="00DA0741" w:rsidRPr="002F2368">
        <w:rPr>
          <w:rFonts w:ascii="Times New Roman" w:hAnsi="Times New Roman" w:cs="Times New Roman"/>
          <w:sz w:val="24"/>
          <w:szCs w:val="24"/>
          <w:highlight w:val="yellow"/>
        </w:rPr>
        <w:t xml:space="preserve">. </w:t>
      </w:r>
      <w:r w:rsidR="00374523">
        <w:rPr>
          <w:rFonts w:ascii="Times New Roman" w:hAnsi="Times New Roman" w:cs="Times New Roman"/>
          <w:sz w:val="24"/>
          <w:szCs w:val="24"/>
          <w:highlight w:val="yellow"/>
        </w:rPr>
        <w:t>Thus</w:t>
      </w:r>
      <w:r w:rsidR="00DA0741" w:rsidRPr="002F2368">
        <w:rPr>
          <w:rFonts w:ascii="Times New Roman" w:hAnsi="Times New Roman" w:cs="Times New Roman"/>
          <w:sz w:val="24"/>
          <w:szCs w:val="24"/>
          <w:highlight w:val="yellow"/>
        </w:rPr>
        <w:t xml:space="preserve">, 1-3% increase </w:t>
      </w:r>
      <w:ins w:id="226" w:author="User" w:date="2020-07-29T21:30:00Z">
        <w:r w:rsidR="006D0586">
          <w:rPr>
            <w:rFonts w:ascii="Times New Roman" w:hAnsi="Times New Roman" w:cs="Times New Roman"/>
            <w:sz w:val="24"/>
            <w:szCs w:val="24"/>
            <w:highlight w:val="yellow"/>
          </w:rPr>
          <w:t xml:space="preserve">in accuracy </w:t>
        </w:r>
      </w:ins>
      <w:r w:rsidR="00DA0741" w:rsidRPr="002F2368">
        <w:rPr>
          <w:rFonts w:ascii="Times New Roman" w:hAnsi="Times New Roman" w:cs="Times New Roman"/>
          <w:sz w:val="24"/>
          <w:szCs w:val="24"/>
          <w:highlight w:val="yellow"/>
        </w:rPr>
        <w:t xml:space="preserve">is </w:t>
      </w:r>
      <w:del w:id="227" w:author="User" w:date="2020-07-29T21:30:00Z">
        <w:r w:rsidR="00DA0741" w:rsidRPr="002F2368" w:rsidDel="006D0586">
          <w:rPr>
            <w:rFonts w:ascii="Times New Roman" w:hAnsi="Times New Roman" w:cs="Times New Roman"/>
            <w:sz w:val="24"/>
            <w:szCs w:val="24"/>
            <w:highlight w:val="yellow"/>
          </w:rPr>
          <w:delText xml:space="preserve">very </w:delText>
        </w:r>
      </w:del>
      <w:ins w:id="228" w:author="User" w:date="2020-07-29T21:30:00Z">
        <w:r w:rsidR="006D0586">
          <w:rPr>
            <w:rFonts w:ascii="Times New Roman" w:hAnsi="Times New Roman" w:cs="Times New Roman"/>
            <w:sz w:val="24"/>
            <w:szCs w:val="24"/>
            <w:highlight w:val="yellow"/>
          </w:rPr>
          <w:t>quite</w:t>
        </w:r>
        <w:r w:rsidR="006D0586" w:rsidRPr="002F2368">
          <w:rPr>
            <w:rFonts w:ascii="Times New Roman" w:hAnsi="Times New Roman" w:cs="Times New Roman"/>
            <w:sz w:val="24"/>
            <w:szCs w:val="24"/>
            <w:highlight w:val="yellow"/>
          </w:rPr>
          <w:t xml:space="preserve"> </w:t>
        </w:r>
      </w:ins>
      <w:r w:rsidR="00DA0741" w:rsidRPr="002F2368">
        <w:rPr>
          <w:rFonts w:ascii="Times New Roman" w:hAnsi="Times New Roman" w:cs="Times New Roman"/>
          <w:sz w:val="24"/>
          <w:szCs w:val="24"/>
          <w:highlight w:val="yellow"/>
        </w:rPr>
        <w:t>convincing in this domain.</w:t>
      </w:r>
      <w:r w:rsidR="00DA0741">
        <w:rPr>
          <w:rFonts w:ascii="Times New Roman" w:hAnsi="Times New Roman" w:cs="Times New Roman"/>
          <w:sz w:val="24"/>
          <w:szCs w:val="24"/>
        </w:rPr>
        <w:t xml:space="preserve">  </w:t>
      </w:r>
    </w:p>
    <w:p w14:paraId="4F42B7E2" w14:textId="03411AD4" w:rsidR="00AC3D5A" w:rsidRDefault="0006578D" w:rsidP="006D3A2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For comparing the feature selection method, we have considered few state-of-the-art wrapper based feature selection methods. In each case, </w:t>
      </w:r>
      <w:r w:rsidR="00AD4684">
        <w:rPr>
          <w:rFonts w:ascii="Times New Roman" w:hAnsi="Times New Roman" w:cs="Times New Roman"/>
          <w:sz w:val="24"/>
          <w:szCs w:val="24"/>
        </w:rPr>
        <w:t xml:space="preserve">the </w:t>
      </w:r>
      <w:r>
        <w:rPr>
          <w:rFonts w:ascii="Times New Roman" w:hAnsi="Times New Roman" w:cs="Times New Roman"/>
          <w:sz w:val="24"/>
          <w:szCs w:val="24"/>
        </w:rPr>
        <w:t>feature selection technique</w:t>
      </w:r>
      <w:r w:rsidR="00AD4684">
        <w:rPr>
          <w:rFonts w:ascii="Times New Roman" w:hAnsi="Times New Roman" w:cs="Times New Roman"/>
          <w:sz w:val="24"/>
          <w:szCs w:val="24"/>
        </w:rPr>
        <w:t xml:space="preserve"> is applied on</w:t>
      </w:r>
      <w:r>
        <w:rPr>
          <w:rFonts w:ascii="Times New Roman" w:hAnsi="Times New Roman" w:cs="Times New Roman"/>
          <w:sz w:val="24"/>
          <w:szCs w:val="24"/>
        </w:rPr>
        <w:t xml:space="preserve"> the RILTP feature set. </w:t>
      </w:r>
      <w:r w:rsidR="00AD4684">
        <w:rPr>
          <w:rFonts w:ascii="Times New Roman" w:hAnsi="Times New Roman" w:cs="Times New Roman"/>
          <w:sz w:val="24"/>
          <w:szCs w:val="24"/>
        </w:rPr>
        <w:t>The comparison set contains methods like –</w:t>
      </w:r>
      <w:r w:rsidR="0072096C">
        <w:rPr>
          <w:rFonts w:ascii="Times New Roman" w:hAnsi="Times New Roman" w:cs="Times New Roman"/>
          <w:sz w:val="24"/>
          <w:szCs w:val="24"/>
        </w:rPr>
        <w:t xml:space="preserve"> GA</w:t>
      </w:r>
      <w:r w:rsidR="005B7525">
        <w:rPr>
          <w:rFonts w:ascii="Times New Roman" w:hAnsi="Times New Roman" w:cs="Times New Roman"/>
          <w:sz w:val="24"/>
          <w:szCs w:val="24"/>
        </w:rPr>
        <w:t xml:space="preserve"> </w:t>
      </w:r>
      <w:r w:rsidR="003A0AAD">
        <w:rPr>
          <w:rStyle w:val="FootnoteReference"/>
          <w:rFonts w:ascii="Times New Roman" w:hAnsi="Times New Roman" w:cs="Times New Roman"/>
          <w:sz w:val="24"/>
          <w:szCs w:val="24"/>
        </w:rPr>
        <w:fldChar w:fldCharType="begin" w:fldLock="1"/>
      </w:r>
      <w:r w:rsidR="00A655C7">
        <w:rPr>
          <w:rFonts w:ascii="Times New Roman" w:hAnsi="Times New Roman" w:cs="Times New Roman"/>
          <w:sz w:val="24"/>
          <w:szCs w:val="24"/>
        </w:rPr>
        <w:instrText>ADDIN CSL_CITATION {"citationItems":[{"id":"ITEM-1","itemData":{"DOI":"10.1109/41.538609","ISSN":"02780046","abstract":"This paper introduces genetic algorithms (GA) as a complete entity, in which knowledge of this emerging technology can be integrated together to form the framework of a design tool for industrial engineers. An attempt has also been made to explain \"why\" and \"when\" GA should be used as an optimization tool. © 1996 FEEE.","author":[{"dropping-particle":"","family":"Man","given":"K. F.","non-dropping-particle":"","parse-names":false,"suffix":""},{"dropping-particle":"","family":"Tang","given":"K. S.","non-dropping-particle":"","parse-names":false,"suffix":""},{"dropping-particle":"","family":"Kwong","given":"S.","non-dropping-particle":"","parse-names":false,"suffix":""}],"container-title":"IEEE Transactions on Industrial Electronics","id":"ITEM-1","issue":"5","issued":{"date-parts":[["1996"]]},"page":"519-534","title":"Genetic algorithms: Concepts and applications","type":"article-journal","volume":"43"},"uris":["http://www.mendeley.com/documents/?uuid=26bc011b-93a8-34ec-8704-f6f8a234701d","http://www.mendeley.com/documents/?uuid=8c435e5f-2587-4247-88ea-165be8fa269b"]}],"mendeley":{"formattedCitation":"[45]","plainTextFormattedCitation":"[45]","previouslyFormattedCitation":"[44]"},"properties":{"noteIndex":0},"schema":"https://github.com/citation-style-language/schema/raw/master/csl-citation.json"}</w:instrText>
      </w:r>
      <w:r w:rsidR="003A0AAD">
        <w:rPr>
          <w:rStyle w:val="FootnoteReference"/>
          <w:rFonts w:ascii="Times New Roman" w:hAnsi="Times New Roman" w:cs="Times New Roman"/>
          <w:sz w:val="24"/>
          <w:szCs w:val="24"/>
        </w:rPr>
        <w:fldChar w:fldCharType="separate"/>
      </w:r>
      <w:r w:rsidR="00A655C7" w:rsidRPr="00A655C7">
        <w:rPr>
          <w:rFonts w:ascii="Times New Roman" w:hAnsi="Times New Roman" w:cs="Times New Roman"/>
          <w:bCs/>
          <w:noProof/>
          <w:sz w:val="24"/>
          <w:szCs w:val="24"/>
        </w:rPr>
        <w:t>[45]</w:t>
      </w:r>
      <w:r w:rsidR="003A0AAD">
        <w:rPr>
          <w:rStyle w:val="FootnoteReference"/>
          <w:rFonts w:ascii="Times New Roman" w:hAnsi="Times New Roman" w:cs="Times New Roman"/>
          <w:sz w:val="24"/>
          <w:szCs w:val="24"/>
        </w:rPr>
        <w:fldChar w:fldCharType="end"/>
      </w:r>
      <w:r w:rsidR="00AD4684">
        <w:rPr>
          <w:rFonts w:ascii="Times New Roman" w:hAnsi="Times New Roman" w:cs="Times New Roman"/>
          <w:sz w:val="24"/>
          <w:szCs w:val="24"/>
        </w:rPr>
        <w:t>, GSA</w:t>
      </w:r>
      <w:r w:rsidR="005B7525">
        <w:rPr>
          <w:rFonts w:ascii="Times New Roman" w:hAnsi="Times New Roman" w:cs="Times New Roman"/>
          <w:sz w:val="24"/>
          <w:szCs w:val="24"/>
        </w:rPr>
        <w:t xml:space="preserve"> </w:t>
      </w:r>
      <w:r w:rsidR="003A0AAD">
        <w:rPr>
          <w:rStyle w:val="FootnoteReference"/>
          <w:rFonts w:ascii="Times New Roman" w:hAnsi="Times New Roman" w:cs="Times New Roman"/>
          <w:sz w:val="24"/>
          <w:szCs w:val="24"/>
        </w:rPr>
        <w:fldChar w:fldCharType="begin" w:fldLock="1"/>
      </w:r>
      <w:r w:rsidR="00A655C7">
        <w:rPr>
          <w:rFonts w:ascii="Times New Roman" w:hAnsi="Times New Roman" w:cs="Times New Roman"/>
          <w:sz w:val="24"/>
          <w:szCs w:val="24"/>
        </w:rPr>
        <w:instrText>ADDIN CSL_CITATION {"citationItems":[{"id":"ITEM-1","itemData":{"DOI":"10.1016/j.ins.2009.03.004","ISSN":"00200255","abstract":"In recent years, various heuristic optimization methods have been developed. Many of these methods are inspired by swarm behaviors in nature. In this paper, a new optimization algorithm based on the law of gravity and mass interactions is introduced. In the proposed algorithm, the searcher agents are a collection of masses which interact with each other based on the Newtonian gravity and the laws of motion. The proposed method has been compared with some well-known heuristic search methods. The obtained results confirm the high performance of the proposed method in solving various nonlinear functions. © 2009 Elsevier Inc. All rights reserved.","author":[{"dropping-particle":"","family":"Rashedi","given":"Esmat","non-dropping-particle":"","parse-names":false,"suffix":""},{"dropping-particle":"","family":"Nezamabadi-pour","given":"Hossein","non-dropping-particle":"","parse-names":false,"suffix":""},{"dropping-particle":"","family":"Saryazdi","given":"Saeid","non-dropping-particle":"","parse-names":false,"suffix":""}],"container-title":"Information Sciences","id":"ITEM-1","issue":"13","issued":{"date-parts":[["2009","6"]]},"page":"2232-2248","title":"GSA: A Gravitational Search Algorithm","type":"article-journal","volume":"179"},"uris":["http://www.mendeley.com/documents/?uuid=49480552-3615-323f-b3d3-355aa22f898f","http://www.mendeley.com/documents/?uuid=7af9243d-6b82-4f11-986c-b94566d68ae4"]}],"mendeley":{"formattedCitation":"[46]","plainTextFormattedCitation":"[46]","previouslyFormattedCitation":"[45]"},"properties":{"noteIndex":0},"schema":"https://github.com/citation-style-language/schema/raw/master/csl-citation.json"}</w:instrText>
      </w:r>
      <w:r w:rsidR="003A0AAD">
        <w:rPr>
          <w:rStyle w:val="FootnoteReference"/>
          <w:rFonts w:ascii="Times New Roman" w:hAnsi="Times New Roman" w:cs="Times New Roman"/>
          <w:sz w:val="24"/>
          <w:szCs w:val="24"/>
        </w:rPr>
        <w:fldChar w:fldCharType="separate"/>
      </w:r>
      <w:r w:rsidR="00A655C7" w:rsidRPr="00A655C7">
        <w:rPr>
          <w:rFonts w:ascii="Times New Roman" w:hAnsi="Times New Roman" w:cs="Times New Roman"/>
          <w:bCs/>
          <w:noProof/>
          <w:sz w:val="24"/>
          <w:szCs w:val="24"/>
        </w:rPr>
        <w:t>[46]</w:t>
      </w:r>
      <w:r w:rsidR="003A0AAD">
        <w:rPr>
          <w:rStyle w:val="FootnoteReference"/>
          <w:rFonts w:ascii="Times New Roman" w:hAnsi="Times New Roman" w:cs="Times New Roman"/>
          <w:sz w:val="24"/>
          <w:szCs w:val="24"/>
        </w:rPr>
        <w:fldChar w:fldCharType="end"/>
      </w:r>
      <w:r w:rsidR="00AD4684">
        <w:rPr>
          <w:rFonts w:ascii="Times New Roman" w:hAnsi="Times New Roman" w:cs="Times New Roman"/>
          <w:sz w:val="24"/>
          <w:szCs w:val="24"/>
        </w:rPr>
        <w:t>, PSO</w:t>
      </w:r>
      <w:r w:rsidR="005B7525">
        <w:rPr>
          <w:rFonts w:ascii="Times New Roman" w:hAnsi="Times New Roman" w:cs="Times New Roman"/>
          <w:sz w:val="24"/>
          <w:szCs w:val="24"/>
        </w:rPr>
        <w:t xml:space="preserve"> </w:t>
      </w:r>
      <w:r w:rsidR="003A0AAD">
        <w:rPr>
          <w:rStyle w:val="FootnoteReference"/>
          <w:rFonts w:ascii="Times New Roman" w:hAnsi="Times New Roman" w:cs="Times New Roman"/>
          <w:sz w:val="24"/>
          <w:szCs w:val="24"/>
        </w:rPr>
        <w:fldChar w:fldCharType="begin" w:fldLock="1"/>
      </w:r>
      <w:r w:rsidR="00A655C7">
        <w:rPr>
          <w:rFonts w:ascii="Times New Roman" w:hAnsi="Times New Roman" w:cs="Times New Roman"/>
          <w:sz w:val="24"/>
          <w:szCs w:val="24"/>
        </w:rPr>
        <w:instrText>ADDIN CSL_CITATION {"citationItems":[{"id":"ITEM-1","itemData":{"ISSN":"10067043","abstract":"Particle swarm optimization (PSO) algorithm is a swarm-intelligence-based stochastic global optimization technique originating from artificial life and evolutionary computation. Though the algorithm has been shown to perform well, the researchers haven't adequately explained how it works. In this paper, the swarm optimization was considered as the evolution of a dynamical system. The convergence property of PSO was analyzed by using the linear discrete time system method. The convergence conditions for simplified PSO algorithm were derived. Since the parameters were very important to the performance and efficiency of PSO, the selection of parameters was systematically discussed through several benchmark functions, and some instructional suggestions were also presented.","author":[{"dropping-particle":"","family":"Yao","given":"Yao Zhong","non-dropping-particle":"","parse-names":false,"suffix":""},{"dropping-particle":"","family":"Xu","given":"Yu Ru","non-dropping-particle":"","parse-names":false,"suffix":""}],"container-title":"Harbin Gongcheng Daxue Xuebao/Journal of Harbin Engineering University","id":"ITEM-1","issue":"11","issued":{"date-parts":[["2007"]]},"page":"1242-1246","title":"Parameter analysis of particle swarm optimization algorithm","type":"article-journal","volume":"28"},"uris":["http://www.mendeley.com/documents/?uuid=501ef5c6-2307-496a-891c-7121395c083b","http://www.mendeley.com/documents/?uuid=f2a0083b-9631-4530-b7f7-66f23a76ee5d"]}],"mendeley":{"formattedCitation":"[47]","plainTextFormattedCitation":"[47]","previouslyFormattedCitation":"[46]"},"properties":{"noteIndex":0},"schema":"https://github.com/citation-style-language/schema/raw/master/csl-citation.json"}</w:instrText>
      </w:r>
      <w:r w:rsidR="003A0AAD">
        <w:rPr>
          <w:rStyle w:val="FootnoteReference"/>
          <w:rFonts w:ascii="Times New Roman" w:hAnsi="Times New Roman" w:cs="Times New Roman"/>
          <w:sz w:val="24"/>
          <w:szCs w:val="24"/>
        </w:rPr>
        <w:fldChar w:fldCharType="separate"/>
      </w:r>
      <w:r w:rsidR="00A655C7" w:rsidRPr="00A655C7">
        <w:rPr>
          <w:rFonts w:ascii="Times New Roman" w:hAnsi="Times New Roman" w:cs="Times New Roman"/>
          <w:bCs/>
          <w:noProof/>
          <w:sz w:val="24"/>
          <w:szCs w:val="24"/>
        </w:rPr>
        <w:t>[47]</w:t>
      </w:r>
      <w:r w:rsidR="003A0AAD">
        <w:rPr>
          <w:rStyle w:val="FootnoteReference"/>
          <w:rFonts w:ascii="Times New Roman" w:hAnsi="Times New Roman" w:cs="Times New Roman"/>
          <w:sz w:val="24"/>
          <w:szCs w:val="24"/>
        </w:rPr>
        <w:fldChar w:fldCharType="end"/>
      </w:r>
      <w:r w:rsidR="00AD4684">
        <w:rPr>
          <w:rFonts w:ascii="Times New Roman" w:hAnsi="Times New Roman" w:cs="Times New Roman"/>
          <w:sz w:val="24"/>
          <w:szCs w:val="24"/>
        </w:rPr>
        <w:t>, DGA</w:t>
      </w:r>
      <w:r w:rsidR="005B7525">
        <w:rPr>
          <w:rFonts w:ascii="Times New Roman" w:hAnsi="Times New Roman" w:cs="Times New Roman"/>
          <w:sz w:val="24"/>
          <w:szCs w:val="24"/>
        </w:rPr>
        <w:t xml:space="preserve"> </w:t>
      </w:r>
      <w:r w:rsidR="003A0AAD">
        <w:rPr>
          <w:rStyle w:val="FootnoteReference"/>
          <w:rFonts w:ascii="Times New Roman" w:hAnsi="Times New Roman" w:cs="Times New Roman"/>
          <w:sz w:val="24"/>
          <w:szCs w:val="24"/>
        </w:rPr>
        <w:fldChar w:fldCharType="begin" w:fldLock="1"/>
      </w:r>
      <w:r w:rsidR="00A655C7">
        <w:rPr>
          <w:rFonts w:ascii="Times New Roman" w:hAnsi="Times New Roman" w:cs="Times New Roman"/>
          <w:sz w:val="24"/>
          <w:szCs w:val="24"/>
        </w:rPr>
        <w:instrText>ADDIN CSL_CITATION {"citationItems":[{"id":"ITEM-1","itemData":{"DOI":"10.1016/S0377-2217(98)00327-0","ISSN":"03772217","abstract":"A recurring operational decision in many service organizations is determining the number of employees, and their work schedules, that minimize labor expenses and expected opportunity costs. These decisions have been modeled as generalized set covering (GSC) problems, deterministic goal programs (DGP), and stochastic goal programs (SGP); each a challenging optimization problem. The pervasiveness and economic significance of these three problems has motivated ongoing development and refinement of heuristic solution procedures. In this paper we present a unified formulation for these three labor scheduling problems and introduce a distributed genetic algorithm (DGA) that solves each of them. Our distributed genetic algorithm operates in parallel on a network of message-passing workstations. Separate subpopulations of solutions evolve independently on each processor but occasionally, the fittest solutions migrate over the network to join neighboring subpopulations. With its standard genetic operators, DGA frequently produces infeasible offspring. A few of these are repaired before they enter the population. However, most enter the population as-is, carrying an appropriate fitness penalty. This allows DGA to exploit potentially favorable adaptations that might be present in infeasible solutions while orienting the locus of the search near the feasible region. We applied the DGA to suites of published test problems for GSC, DGP, and SGP formulations and compared its performance with alternative solution procedures, including other metaheuristics such as simulated annealing and tabu search. We found that DGA outperformed the competing alternatives in terms of mean error, maximum error, and percentage of least cost solutions. While DGA is computationally intensive, the quality of its solutions is commensurate with the effort expended. In plots of solution quality versus CPU time for the various algorithms evaluated in our study, DGA consistently appeared on the efficient frontier.","author":[{"dropping-particle":"","family":"Easton","given":"Fred F.","non-dropping-particle":"","parse-names":false,"suffix":""},{"dropping-particle":"","family":"Mansour","given":"Nashat","non-dropping-particle":"","parse-names":false,"suffix":""}],"container-title":"European Journal of Operational Research","id":"ITEM-1","issue":"3","issued":{"date-parts":[["1999","11"]]},"page":"505-523","publisher":"Elsevier Science B.V.","title":"Distributed genetic algorithm for deterministic and stochastic labor scheduling problems","type":"article-journal","volume":"118"},"uris":["http://www.mendeley.com/documents/?uuid=56e3136d-6637-3c51-a958-210f3eabe50f","http://www.mendeley.com/documents/?uuid=c4f1bc44-32a4-4c2a-b629-972ed3f503f7"]}],"mendeley":{"formattedCitation":"[48]","plainTextFormattedCitation":"[48]","previouslyFormattedCitation":"[47]"},"properties":{"noteIndex":0},"schema":"https://github.com/citation-style-language/schema/raw/master/csl-citation.json"}</w:instrText>
      </w:r>
      <w:r w:rsidR="003A0AAD">
        <w:rPr>
          <w:rStyle w:val="FootnoteReference"/>
          <w:rFonts w:ascii="Times New Roman" w:hAnsi="Times New Roman" w:cs="Times New Roman"/>
          <w:sz w:val="24"/>
          <w:szCs w:val="24"/>
        </w:rPr>
        <w:fldChar w:fldCharType="separate"/>
      </w:r>
      <w:r w:rsidR="00A655C7" w:rsidRPr="00A655C7">
        <w:rPr>
          <w:rFonts w:ascii="Times New Roman" w:hAnsi="Times New Roman" w:cs="Times New Roman"/>
          <w:bCs/>
          <w:noProof/>
          <w:sz w:val="24"/>
          <w:szCs w:val="24"/>
        </w:rPr>
        <w:t>[48]</w:t>
      </w:r>
      <w:r w:rsidR="003A0AAD">
        <w:rPr>
          <w:rStyle w:val="FootnoteReference"/>
          <w:rFonts w:ascii="Times New Roman" w:hAnsi="Times New Roman" w:cs="Times New Roman"/>
          <w:sz w:val="24"/>
          <w:szCs w:val="24"/>
        </w:rPr>
        <w:fldChar w:fldCharType="end"/>
      </w:r>
      <w:r w:rsidR="00AD4684">
        <w:rPr>
          <w:rFonts w:ascii="Times New Roman" w:hAnsi="Times New Roman" w:cs="Times New Roman"/>
          <w:sz w:val="24"/>
          <w:szCs w:val="24"/>
        </w:rPr>
        <w:t>, BGSO</w:t>
      </w:r>
      <w:r w:rsidR="005B7525">
        <w:rPr>
          <w:rFonts w:ascii="Times New Roman" w:hAnsi="Times New Roman" w:cs="Times New Roman"/>
          <w:sz w:val="24"/>
          <w:szCs w:val="24"/>
        </w:rPr>
        <w:t xml:space="preserve"> </w:t>
      </w:r>
      <w:r w:rsidR="003A0AAD">
        <w:rPr>
          <w:rStyle w:val="FootnoteReference"/>
          <w:rFonts w:ascii="Times New Roman" w:hAnsi="Times New Roman" w:cs="Times New Roman"/>
          <w:sz w:val="24"/>
          <w:szCs w:val="24"/>
        </w:rPr>
        <w:fldChar w:fldCharType="begin" w:fldLock="1"/>
      </w:r>
      <w:r w:rsidR="00A655C7">
        <w:rPr>
          <w:rFonts w:ascii="Times New Roman" w:hAnsi="Times New Roman" w:cs="Times New Roman"/>
          <w:sz w:val="24"/>
          <w:szCs w:val="24"/>
        </w:rPr>
        <w:instrText>ADDIN CSL_CITATION {"citationItems":[{"id":"ITEM-1","itemData":{"DOI":"10.1007/978-3-030-34050-6_5","author":[{"dropping-particle":"","family":"Teimourzadeh","given":"Hamid","non-dropping-particle":"","parse-names":false,"suffix":""},{"dropping-particle":"","family":"Mohammadi-Ivatloo","given":"Behnam","non-dropping-particle":"","parse-names":false,"suffix":""},{"dropping-particle":"","family":"Asadi","given":"Somayeh","non-dropping-particle":"","parse-names":false,"suffix":""}],"id":"ITEM-1","issued":{"date-parts":[["2020"]]},"page":"103-126","title":"Binary Group Search Optimization for Distribution Network Reconfiguration","type":"chapter"},"uris":["http://www.mendeley.com/documents/?uuid=c5d8ef4c-0029-313e-b446-df924e75d205","http://www.mendeley.com/documents/?uuid=a1a556e7-d8fe-474e-8201-9c7a099facff"]}],"mendeley":{"formattedCitation":"[49]","plainTextFormattedCitation":"[49]","previouslyFormattedCitation":"[48]"},"properties":{"noteIndex":0},"schema":"https://github.com/citation-style-language/schema/raw/master/csl-citation.json"}</w:instrText>
      </w:r>
      <w:r w:rsidR="003A0AAD">
        <w:rPr>
          <w:rStyle w:val="FootnoteReference"/>
          <w:rFonts w:ascii="Times New Roman" w:hAnsi="Times New Roman" w:cs="Times New Roman"/>
          <w:sz w:val="24"/>
          <w:szCs w:val="24"/>
        </w:rPr>
        <w:fldChar w:fldCharType="separate"/>
      </w:r>
      <w:r w:rsidR="00A655C7" w:rsidRPr="00A655C7">
        <w:rPr>
          <w:rFonts w:ascii="Times New Roman" w:hAnsi="Times New Roman" w:cs="Times New Roman"/>
          <w:noProof/>
          <w:sz w:val="24"/>
          <w:szCs w:val="24"/>
        </w:rPr>
        <w:t>[49]</w:t>
      </w:r>
      <w:r w:rsidR="003A0AAD">
        <w:rPr>
          <w:rStyle w:val="FootnoteReference"/>
          <w:rFonts w:ascii="Times New Roman" w:hAnsi="Times New Roman" w:cs="Times New Roman"/>
          <w:sz w:val="24"/>
          <w:szCs w:val="24"/>
        </w:rPr>
        <w:fldChar w:fldCharType="end"/>
      </w:r>
      <w:r w:rsidR="00AD4684">
        <w:rPr>
          <w:rFonts w:ascii="Times New Roman" w:hAnsi="Times New Roman" w:cs="Times New Roman"/>
          <w:sz w:val="24"/>
          <w:szCs w:val="24"/>
        </w:rPr>
        <w:t xml:space="preserve"> and HMOGA</w:t>
      </w:r>
      <w:r w:rsidR="005B7525">
        <w:rPr>
          <w:rFonts w:ascii="Times New Roman" w:hAnsi="Times New Roman" w:cs="Times New Roman"/>
          <w:sz w:val="24"/>
          <w:szCs w:val="24"/>
        </w:rPr>
        <w:t xml:space="preserve"> </w:t>
      </w:r>
      <w:r w:rsidR="003A0AAD">
        <w:rPr>
          <w:rStyle w:val="FootnoteReference"/>
          <w:rFonts w:ascii="Times New Roman" w:hAnsi="Times New Roman" w:cs="Times New Roman"/>
          <w:sz w:val="24"/>
          <w:szCs w:val="24"/>
        </w:rPr>
        <w:fldChar w:fldCharType="begin" w:fldLock="1"/>
      </w:r>
      <w:r w:rsidR="00A655C7">
        <w:rPr>
          <w:rFonts w:ascii="Times New Roman" w:hAnsi="Times New Roman" w:cs="Times New Roman"/>
          <w:sz w:val="24"/>
          <w:szCs w:val="24"/>
        </w:rPr>
        <w:instrText>ADDIN CSL_CITATION {"citationItems":[{"id":"ITEM-1","itemData":{"DOI":"10.1016/j.engappai.2006.01.010","ISSN":"09521976","abstract":"Multi-objective optimization is generally a time consuming step of the design process. In this paper, a Pareto based multi-objective genetic algorithm is proposed, which enables a faster convergence without degrading the estimated set of solutions. Indeed, the population diversity is correctly conserved during the optimization process; moreover, the solutions belonging to the frontier are equally distributed along the frontier. This improvement is due to an extension function based on a natural phenomenon, which is similar to a cyclical epidemic which happens every N generations (eN-MOGA). The use of this function enables a faster convergence of the algorithm by reducing the necessary number of generations. © 2006 Elsevier Ltd. All rights reserved.","author":[{"dropping-particle":"","family":"Augusto","given":"O. B.","non-dropping-particle":"","parse-names":false,"suffix":""},{"dropping-particle":"","family":"Rabeau","given":"S.","non-dropping-particle":"","parse-names":false,"suffix":""},{"dropping-particle":"","family":"Dépincé","given":"Ph","non-dropping-particle":"","parse-names":false,"suffix":""},{"dropping-particle":"","family":"Bennis","given":"F.","non-dropping-particle":"","parse-names":false,"suffix":""}],"container-title":"Engineering Applications of Artificial Intelligence","id":"ITEM-1","issue":"5","issued":{"date-parts":[["2006","8"]]},"page":"501-510","title":"Multi-objective genetic algorithms: A way to improve the convergence rate","type":"article-journal","volume":"19"},"uris":["http://www.mendeley.com/documents/?uuid=af7b9d92-bdf1-3670-8194-a5065c90bea9","http://www.mendeley.com/documents/?uuid=a5a4f484-1908-49d0-8695-9ea98ec84d7d"]}],"mendeley":{"formattedCitation":"[50]","plainTextFormattedCitation":"[50]","previouslyFormattedCitation":"[49]"},"properties":{"noteIndex":0},"schema":"https://github.com/citation-style-language/schema/raw/master/csl-citation.json"}</w:instrText>
      </w:r>
      <w:r w:rsidR="003A0AAD">
        <w:rPr>
          <w:rStyle w:val="FootnoteReference"/>
          <w:rFonts w:ascii="Times New Roman" w:hAnsi="Times New Roman" w:cs="Times New Roman"/>
          <w:sz w:val="24"/>
          <w:szCs w:val="24"/>
        </w:rPr>
        <w:fldChar w:fldCharType="separate"/>
      </w:r>
      <w:r w:rsidR="00A655C7" w:rsidRPr="00A655C7">
        <w:rPr>
          <w:rFonts w:ascii="Times New Roman" w:hAnsi="Times New Roman" w:cs="Times New Roman"/>
          <w:bCs/>
          <w:noProof/>
          <w:sz w:val="24"/>
          <w:szCs w:val="24"/>
        </w:rPr>
        <w:t>[50]</w:t>
      </w:r>
      <w:r w:rsidR="003A0AAD">
        <w:rPr>
          <w:rStyle w:val="FootnoteReference"/>
          <w:rFonts w:ascii="Times New Roman" w:hAnsi="Times New Roman" w:cs="Times New Roman"/>
          <w:sz w:val="24"/>
          <w:szCs w:val="24"/>
        </w:rPr>
        <w:fldChar w:fldCharType="end"/>
      </w:r>
      <w:r w:rsidR="00AD4684">
        <w:rPr>
          <w:rFonts w:ascii="Times New Roman" w:hAnsi="Times New Roman" w:cs="Times New Roman"/>
          <w:sz w:val="24"/>
          <w:szCs w:val="24"/>
        </w:rPr>
        <w:t xml:space="preserve">. </w:t>
      </w:r>
      <w:r w:rsidR="00AF1B6E" w:rsidRPr="0050482B">
        <w:rPr>
          <w:rFonts w:ascii="Times New Roman" w:hAnsi="Times New Roman" w:cs="Times New Roman"/>
          <w:sz w:val="24"/>
          <w:szCs w:val="24"/>
          <w:highlight w:val="yellow"/>
        </w:rPr>
        <w:t xml:space="preserve">Table </w:t>
      </w:r>
      <w:ins w:id="229" w:author="User" w:date="2020-07-29T20:37:00Z">
        <w:r w:rsidR="00FA0C6C">
          <w:rPr>
            <w:rFonts w:ascii="Times New Roman" w:hAnsi="Times New Roman" w:cs="Times New Roman"/>
            <w:sz w:val="24"/>
            <w:szCs w:val="24"/>
            <w:highlight w:val="yellow"/>
          </w:rPr>
          <w:t>6</w:t>
        </w:r>
      </w:ins>
      <w:del w:id="230" w:author="User" w:date="2020-07-29T20:37:00Z">
        <w:r w:rsidR="00AF1B6E" w:rsidRPr="0050482B" w:rsidDel="00FA0C6C">
          <w:rPr>
            <w:rFonts w:ascii="Times New Roman" w:hAnsi="Times New Roman" w:cs="Times New Roman"/>
            <w:sz w:val="24"/>
            <w:szCs w:val="24"/>
            <w:highlight w:val="yellow"/>
          </w:rPr>
          <w:delText>5</w:delText>
        </w:r>
      </w:del>
      <w:r w:rsidR="00214C7B" w:rsidRPr="0050482B">
        <w:rPr>
          <w:rFonts w:ascii="Times New Roman" w:hAnsi="Times New Roman" w:cs="Times New Roman"/>
          <w:sz w:val="24"/>
          <w:szCs w:val="24"/>
          <w:highlight w:val="yellow"/>
        </w:rPr>
        <w:t xml:space="preserve"> contains the number of feature and their corresponding accuracy obtained from each feature selection methods. </w:t>
      </w:r>
      <w:r w:rsidR="0050482B" w:rsidRPr="0050482B">
        <w:rPr>
          <w:rFonts w:ascii="Times New Roman" w:hAnsi="Times New Roman" w:cs="Times New Roman"/>
          <w:sz w:val="24"/>
          <w:szCs w:val="24"/>
          <w:highlight w:val="yellow"/>
        </w:rPr>
        <w:t xml:space="preserve">It also contains the </w:t>
      </w:r>
      <w:r w:rsidR="0050482B" w:rsidRPr="0050482B">
        <w:rPr>
          <w:rFonts w:ascii="Times New Roman" w:hAnsi="Times New Roman" w:cs="Times New Roman"/>
          <w:sz w:val="24"/>
          <w:szCs w:val="24"/>
          <w:highlight w:val="yellow"/>
        </w:rPr>
        <w:lastRenderedPageBreak/>
        <w:t>precision, recall and F-measure for all the methods. The input for each feature selection method is RILTP feature set that has a feature dimension of 72.</w:t>
      </w:r>
      <w:r w:rsidR="0050482B">
        <w:rPr>
          <w:rFonts w:ascii="Times New Roman" w:hAnsi="Times New Roman" w:cs="Times New Roman"/>
          <w:sz w:val="24"/>
          <w:szCs w:val="24"/>
        </w:rPr>
        <w:t xml:space="preserve"> </w:t>
      </w:r>
    </w:p>
    <w:p w14:paraId="4D952BF9" w14:textId="60CF7D8B" w:rsidR="00214C7B" w:rsidRDefault="00AF1B6E" w:rsidP="006D3A26">
      <w:pPr>
        <w:spacing w:line="360" w:lineRule="auto"/>
        <w:jc w:val="both"/>
        <w:rPr>
          <w:rFonts w:ascii="Times New Roman" w:hAnsi="Times New Roman" w:cs="Times New Roman"/>
          <w:sz w:val="24"/>
          <w:szCs w:val="24"/>
        </w:rPr>
      </w:pPr>
      <w:r w:rsidRPr="0050482B">
        <w:rPr>
          <w:rFonts w:ascii="Times New Roman" w:hAnsi="Times New Roman" w:cs="Times New Roman"/>
          <w:sz w:val="24"/>
          <w:szCs w:val="24"/>
          <w:highlight w:val="yellow"/>
        </w:rPr>
        <w:t xml:space="preserve">Table </w:t>
      </w:r>
      <w:ins w:id="231" w:author="User" w:date="2020-07-29T20:59:00Z">
        <w:r w:rsidR="0055345C">
          <w:rPr>
            <w:rFonts w:ascii="Times New Roman" w:hAnsi="Times New Roman" w:cs="Times New Roman"/>
            <w:sz w:val="24"/>
            <w:szCs w:val="24"/>
            <w:highlight w:val="yellow"/>
          </w:rPr>
          <w:t>6</w:t>
        </w:r>
      </w:ins>
      <w:del w:id="232" w:author="User" w:date="2020-07-29T20:59:00Z">
        <w:r w:rsidRPr="0050482B" w:rsidDel="0055345C">
          <w:rPr>
            <w:rFonts w:ascii="Times New Roman" w:hAnsi="Times New Roman" w:cs="Times New Roman"/>
            <w:sz w:val="24"/>
            <w:szCs w:val="24"/>
            <w:highlight w:val="yellow"/>
          </w:rPr>
          <w:delText>5</w:delText>
        </w:r>
      </w:del>
      <w:r w:rsidR="00214C7B" w:rsidRPr="0050482B">
        <w:rPr>
          <w:rFonts w:ascii="Times New Roman" w:hAnsi="Times New Roman" w:cs="Times New Roman"/>
          <w:sz w:val="24"/>
          <w:szCs w:val="24"/>
          <w:highlight w:val="yellow"/>
        </w:rPr>
        <w:t>: Detailed comparative study of</w:t>
      </w:r>
      <w:r w:rsidR="0050482B">
        <w:rPr>
          <w:rFonts w:ascii="Times New Roman" w:hAnsi="Times New Roman" w:cs="Times New Roman"/>
          <w:sz w:val="24"/>
          <w:szCs w:val="24"/>
          <w:highlight w:val="yellow"/>
        </w:rPr>
        <w:t xml:space="preserve"> the feature selection methods. </w:t>
      </w:r>
      <w:r w:rsidR="00476608" w:rsidRPr="0050482B">
        <w:rPr>
          <w:rFonts w:ascii="Times New Roman" w:hAnsi="Times New Roman" w:cs="Times New Roman"/>
          <w:sz w:val="24"/>
          <w:szCs w:val="24"/>
          <w:highlight w:val="yellow"/>
        </w:rPr>
        <w:t>The second and t</w:t>
      </w:r>
      <w:r w:rsidR="00603E2A" w:rsidRPr="0050482B">
        <w:rPr>
          <w:rFonts w:ascii="Times New Roman" w:hAnsi="Times New Roman" w:cs="Times New Roman"/>
          <w:sz w:val="24"/>
          <w:szCs w:val="24"/>
          <w:highlight w:val="yellow"/>
        </w:rPr>
        <w:t>h</w:t>
      </w:r>
      <w:r w:rsidR="00476608" w:rsidRPr="0050482B">
        <w:rPr>
          <w:rFonts w:ascii="Times New Roman" w:hAnsi="Times New Roman" w:cs="Times New Roman"/>
          <w:sz w:val="24"/>
          <w:szCs w:val="24"/>
          <w:highlight w:val="yellow"/>
        </w:rPr>
        <w:t xml:space="preserve">e third column in the table contain reduced feature dimension and the </w:t>
      </w:r>
      <w:r w:rsidR="00816B3F" w:rsidRPr="0050482B">
        <w:rPr>
          <w:rFonts w:ascii="Times New Roman" w:hAnsi="Times New Roman" w:cs="Times New Roman"/>
          <w:sz w:val="24"/>
          <w:szCs w:val="24"/>
          <w:highlight w:val="yellow"/>
        </w:rPr>
        <w:t>final</w:t>
      </w:r>
      <w:r w:rsidR="00476608" w:rsidRPr="0050482B">
        <w:rPr>
          <w:rFonts w:ascii="Times New Roman" w:hAnsi="Times New Roman" w:cs="Times New Roman"/>
          <w:sz w:val="24"/>
          <w:szCs w:val="24"/>
          <w:highlight w:val="yellow"/>
        </w:rPr>
        <w:t xml:space="preserve"> accuracy. </w:t>
      </w:r>
      <w:r w:rsidR="0050482B" w:rsidRPr="0050482B">
        <w:rPr>
          <w:rFonts w:ascii="Times New Roman" w:hAnsi="Times New Roman" w:cs="Times New Roman"/>
          <w:sz w:val="24"/>
          <w:szCs w:val="24"/>
          <w:highlight w:val="yellow"/>
        </w:rPr>
        <w:t>The other columns contain precision, recall, F-measure of the compared methods.</w:t>
      </w:r>
      <w:r w:rsidR="0050482B">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1973"/>
        <w:gridCol w:w="1759"/>
        <w:gridCol w:w="1844"/>
        <w:gridCol w:w="1258"/>
        <w:gridCol w:w="1258"/>
        <w:gridCol w:w="1258"/>
      </w:tblGrid>
      <w:tr w:rsidR="001C766A" w14:paraId="04D39F24" w14:textId="2B965ED6" w:rsidTr="001C766A">
        <w:tc>
          <w:tcPr>
            <w:tcW w:w="1973" w:type="dxa"/>
          </w:tcPr>
          <w:p w14:paraId="6EC4C53F" w14:textId="77777777" w:rsidR="001C766A" w:rsidRPr="00B8741D" w:rsidRDefault="001C766A" w:rsidP="004A4246">
            <w:pPr>
              <w:spacing w:line="360" w:lineRule="auto"/>
              <w:jc w:val="center"/>
              <w:rPr>
                <w:rFonts w:ascii="Times New Roman" w:hAnsi="Times New Roman" w:cs="Times New Roman"/>
                <w:sz w:val="24"/>
                <w:szCs w:val="24"/>
                <w:highlight w:val="yellow"/>
              </w:rPr>
            </w:pPr>
            <w:r w:rsidRPr="00B8741D">
              <w:rPr>
                <w:rFonts w:ascii="Times New Roman" w:hAnsi="Times New Roman" w:cs="Times New Roman"/>
                <w:sz w:val="24"/>
                <w:szCs w:val="24"/>
                <w:highlight w:val="yellow"/>
              </w:rPr>
              <w:t>Method</w:t>
            </w:r>
          </w:p>
        </w:tc>
        <w:tc>
          <w:tcPr>
            <w:tcW w:w="1759" w:type="dxa"/>
          </w:tcPr>
          <w:p w14:paraId="0DD00145" w14:textId="77777777" w:rsidR="001C766A" w:rsidRPr="00B8741D" w:rsidRDefault="001C766A" w:rsidP="004A4246">
            <w:pPr>
              <w:spacing w:line="360" w:lineRule="auto"/>
              <w:jc w:val="center"/>
              <w:rPr>
                <w:rFonts w:ascii="Times New Roman" w:hAnsi="Times New Roman" w:cs="Times New Roman"/>
                <w:sz w:val="24"/>
                <w:szCs w:val="24"/>
                <w:highlight w:val="yellow"/>
              </w:rPr>
            </w:pPr>
            <w:r w:rsidRPr="00B8741D">
              <w:rPr>
                <w:rFonts w:ascii="Times New Roman" w:hAnsi="Times New Roman" w:cs="Times New Roman"/>
                <w:sz w:val="24"/>
                <w:szCs w:val="24"/>
                <w:highlight w:val="yellow"/>
              </w:rPr>
              <w:t>Number of reduced feature</w:t>
            </w:r>
          </w:p>
        </w:tc>
        <w:tc>
          <w:tcPr>
            <w:tcW w:w="1844" w:type="dxa"/>
          </w:tcPr>
          <w:p w14:paraId="7FCD5F72" w14:textId="77777777" w:rsidR="001C766A" w:rsidRPr="00B8741D" w:rsidRDefault="001C766A" w:rsidP="004A4246">
            <w:pPr>
              <w:spacing w:line="360" w:lineRule="auto"/>
              <w:jc w:val="center"/>
              <w:rPr>
                <w:rFonts w:ascii="Times New Roman" w:hAnsi="Times New Roman" w:cs="Times New Roman"/>
                <w:sz w:val="24"/>
                <w:szCs w:val="24"/>
                <w:highlight w:val="yellow"/>
              </w:rPr>
            </w:pPr>
            <w:r w:rsidRPr="00B8741D">
              <w:rPr>
                <w:rFonts w:ascii="Times New Roman" w:hAnsi="Times New Roman" w:cs="Times New Roman"/>
                <w:sz w:val="24"/>
                <w:szCs w:val="24"/>
                <w:highlight w:val="yellow"/>
              </w:rPr>
              <w:t>Accuracy (in %)</w:t>
            </w:r>
          </w:p>
        </w:tc>
        <w:tc>
          <w:tcPr>
            <w:tcW w:w="1258" w:type="dxa"/>
          </w:tcPr>
          <w:p w14:paraId="53F5A6F8" w14:textId="2B3C7F0A" w:rsidR="001C766A" w:rsidRPr="00B8741D" w:rsidRDefault="001C766A" w:rsidP="004A4246">
            <w:pPr>
              <w:spacing w:line="360" w:lineRule="auto"/>
              <w:jc w:val="center"/>
              <w:rPr>
                <w:rFonts w:ascii="Times New Roman" w:hAnsi="Times New Roman" w:cs="Times New Roman"/>
                <w:sz w:val="24"/>
                <w:szCs w:val="24"/>
                <w:highlight w:val="yellow"/>
              </w:rPr>
            </w:pPr>
            <w:r w:rsidRPr="00B8741D">
              <w:rPr>
                <w:rFonts w:ascii="Times New Roman" w:hAnsi="Times New Roman" w:cs="Times New Roman"/>
                <w:sz w:val="24"/>
                <w:szCs w:val="24"/>
                <w:highlight w:val="yellow"/>
              </w:rPr>
              <w:t>Precision</w:t>
            </w:r>
          </w:p>
        </w:tc>
        <w:tc>
          <w:tcPr>
            <w:tcW w:w="1258" w:type="dxa"/>
          </w:tcPr>
          <w:p w14:paraId="2E56C3C1" w14:textId="620E0A91" w:rsidR="001C766A" w:rsidRPr="00B8741D" w:rsidRDefault="001C766A" w:rsidP="004A4246">
            <w:pPr>
              <w:spacing w:line="360" w:lineRule="auto"/>
              <w:jc w:val="center"/>
              <w:rPr>
                <w:rFonts w:ascii="Times New Roman" w:hAnsi="Times New Roman" w:cs="Times New Roman"/>
                <w:sz w:val="24"/>
                <w:szCs w:val="24"/>
                <w:highlight w:val="yellow"/>
              </w:rPr>
            </w:pPr>
            <w:r w:rsidRPr="00B8741D">
              <w:rPr>
                <w:rFonts w:ascii="Times New Roman" w:hAnsi="Times New Roman" w:cs="Times New Roman"/>
                <w:sz w:val="24"/>
                <w:szCs w:val="24"/>
                <w:highlight w:val="yellow"/>
              </w:rPr>
              <w:t>Recall</w:t>
            </w:r>
          </w:p>
        </w:tc>
        <w:tc>
          <w:tcPr>
            <w:tcW w:w="1258" w:type="dxa"/>
          </w:tcPr>
          <w:p w14:paraId="42C1037F" w14:textId="4FB84F2A" w:rsidR="001C766A" w:rsidRPr="00B8741D" w:rsidRDefault="001C766A" w:rsidP="004A4246">
            <w:pPr>
              <w:spacing w:line="360" w:lineRule="auto"/>
              <w:jc w:val="center"/>
              <w:rPr>
                <w:rFonts w:ascii="Times New Roman" w:hAnsi="Times New Roman" w:cs="Times New Roman"/>
                <w:sz w:val="24"/>
                <w:szCs w:val="24"/>
                <w:highlight w:val="yellow"/>
              </w:rPr>
            </w:pPr>
            <w:r w:rsidRPr="00B8741D">
              <w:rPr>
                <w:rFonts w:ascii="Times New Roman" w:hAnsi="Times New Roman" w:cs="Times New Roman"/>
                <w:sz w:val="24"/>
                <w:szCs w:val="24"/>
                <w:highlight w:val="yellow"/>
              </w:rPr>
              <w:t>F-measure</w:t>
            </w:r>
          </w:p>
        </w:tc>
      </w:tr>
      <w:tr w:rsidR="001C766A" w14:paraId="2D7D4B33" w14:textId="01AFEB1E" w:rsidTr="001C766A">
        <w:tc>
          <w:tcPr>
            <w:tcW w:w="1973" w:type="dxa"/>
          </w:tcPr>
          <w:p w14:paraId="458CCBF8" w14:textId="18602116" w:rsidR="001C766A" w:rsidRPr="00B8741D" w:rsidRDefault="001C766A" w:rsidP="003A0AAD">
            <w:pPr>
              <w:spacing w:line="360" w:lineRule="auto"/>
              <w:jc w:val="center"/>
              <w:rPr>
                <w:rFonts w:ascii="Times New Roman" w:hAnsi="Times New Roman" w:cs="Times New Roman"/>
                <w:sz w:val="24"/>
                <w:szCs w:val="24"/>
                <w:highlight w:val="yellow"/>
              </w:rPr>
            </w:pPr>
            <w:r w:rsidRPr="00B8741D">
              <w:rPr>
                <w:rFonts w:ascii="Times New Roman" w:hAnsi="Times New Roman" w:cs="Times New Roman"/>
                <w:sz w:val="24"/>
                <w:szCs w:val="24"/>
                <w:highlight w:val="yellow"/>
              </w:rPr>
              <w:t xml:space="preserve">GA </w:t>
            </w:r>
            <w:r w:rsidRPr="00B8741D">
              <w:rPr>
                <w:rStyle w:val="FootnoteReference"/>
                <w:rFonts w:ascii="Times New Roman" w:hAnsi="Times New Roman" w:cs="Times New Roman"/>
                <w:sz w:val="24"/>
                <w:szCs w:val="24"/>
                <w:highlight w:val="yellow"/>
              </w:rPr>
              <w:fldChar w:fldCharType="begin" w:fldLock="1"/>
            </w:r>
            <w:r w:rsidR="00A655C7">
              <w:rPr>
                <w:rFonts w:ascii="Times New Roman" w:hAnsi="Times New Roman" w:cs="Times New Roman"/>
                <w:sz w:val="24"/>
                <w:szCs w:val="24"/>
                <w:highlight w:val="yellow"/>
              </w:rPr>
              <w:instrText>ADDIN CSL_CITATION {"citationItems":[{"id":"ITEM-1","itemData":{"DOI":"10.1109/41.538609","ISSN":"02780046","abstract":"This paper introduces genetic algorithms (GA) as a complete entity, in which knowledge of this emerging technology can be integrated together to form the framework of a design tool for industrial engineers. An attempt has also been made to explain \"why\" and \"when\" GA should be used as an optimization tool. © 1996 FEEE.","author":[{"dropping-particle":"","family":"Man","given":"K. F.","non-dropping-particle":"","parse-names":false,"suffix":""},{"dropping-particle":"","family":"Tang","given":"K. S.","non-dropping-particle":"","parse-names":false,"suffix":""},{"dropping-particle":"","family":"Kwong","given":"S.","non-dropping-particle":"","parse-names":false,"suffix":""}],"container-title":"IEEE Transactions on Industrial Electronics","id":"ITEM-1","issue":"5","issued":{"date-parts":[["1996"]]},"page":"519-534","title":"Genetic algorithms: Concepts and applications","type":"article-journal","volume":"43"},"uris":["http://www.mendeley.com/documents/?uuid=8c435e5f-2587-4247-88ea-165be8fa269b","http://www.mendeley.com/documents/?uuid=26bc011b-93a8-34ec-8704-f6f8a234701d"]}],"mendeley":{"formattedCitation":"[45]","plainTextFormattedCitation":"[45]","previouslyFormattedCitation":"[44]"},"properties":{"noteIndex":0},"schema":"https://github.com/citation-style-language/schema/raw/master/csl-citation.json"}</w:instrText>
            </w:r>
            <w:r w:rsidRPr="00B8741D">
              <w:rPr>
                <w:rStyle w:val="FootnoteReference"/>
                <w:rFonts w:ascii="Times New Roman" w:hAnsi="Times New Roman" w:cs="Times New Roman"/>
                <w:sz w:val="24"/>
                <w:szCs w:val="24"/>
                <w:highlight w:val="yellow"/>
              </w:rPr>
              <w:fldChar w:fldCharType="separate"/>
            </w:r>
            <w:r w:rsidR="00A655C7" w:rsidRPr="00A655C7">
              <w:rPr>
                <w:rFonts w:ascii="Times New Roman" w:hAnsi="Times New Roman" w:cs="Times New Roman"/>
                <w:noProof/>
                <w:sz w:val="24"/>
                <w:szCs w:val="24"/>
                <w:highlight w:val="yellow"/>
              </w:rPr>
              <w:t>[45]</w:t>
            </w:r>
            <w:r w:rsidRPr="00B8741D">
              <w:rPr>
                <w:rStyle w:val="FootnoteReference"/>
                <w:rFonts w:ascii="Times New Roman" w:hAnsi="Times New Roman" w:cs="Times New Roman"/>
                <w:sz w:val="24"/>
                <w:szCs w:val="24"/>
                <w:highlight w:val="yellow"/>
              </w:rPr>
              <w:fldChar w:fldCharType="end"/>
            </w:r>
          </w:p>
        </w:tc>
        <w:tc>
          <w:tcPr>
            <w:tcW w:w="1759" w:type="dxa"/>
          </w:tcPr>
          <w:p w14:paraId="4579C328" w14:textId="77777777" w:rsidR="001C766A" w:rsidRPr="00B8741D" w:rsidRDefault="001C766A" w:rsidP="004A4246">
            <w:pPr>
              <w:spacing w:line="360" w:lineRule="auto"/>
              <w:jc w:val="center"/>
              <w:rPr>
                <w:rFonts w:ascii="Times New Roman" w:hAnsi="Times New Roman" w:cs="Times New Roman"/>
                <w:sz w:val="24"/>
                <w:szCs w:val="24"/>
                <w:highlight w:val="yellow"/>
              </w:rPr>
            </w:pPr>
            <w:r w:rsidRPr="00B8741D">
              <w:rPr>
                <w:rFonts w:ascii="Times New Roman" w:hAnsi="Times New Roman" w:cs="Times New Roman"/>
                <w:sz w:val="24"/>
                <w:szCs w:val="24"/>
                <w:highlight w:val="yellow"/>
              </w:rPr>
              <w:t>46</w:t>
            </w:r>
          </w:p>
        </w:tc>
        <w:tc>
          <w:tcPr>
            <w:tcW w:w="1844" w:type="dxa"/>
          </w:tcPr>
          <w:p w14:paraId="6B40BC1B" w14:textId="77777777" w:rsidR="001C766A" w:rsidRPr="00B8741D" w:rsidRDefault="001C766A" w:rsidP="004A4246">
            <w:pPr>
              <w:spacing w:line="360" w:lineRule="auto"/>
              <w:jc w:val="center"/>
              <w:rPr>
                <w:rFonts w:ascii="Times New Roman" w:hAnsi="Times New Roman" w:cs="Times New Roman"/>
                <w:sz w:val="24"/>
                <w:szCs w:val="24"/>
                <w:highlight w:val="yellow"/>
              </w:rPr>
            </w:pPr>
            <w:r w:rsidRPr="00B8741D">
              <w:rPr>
                <w:rFonts w:ascii="Times New Roman" w:hAnsi="Times New Roman" w:cs="Times New Roman"/>
                <w:sz w:val="24"/>
                <w:szCs w:val="24"/>
                <w:highlight w:val="yellow"/>
              </w:rPr>
              <w:t>86.53</w:t>
            </w:r>
          </w:p>
        </w:tc>
        <w:tc>
          <w:tcPr>
            <w:tcW w:w="1258" w:type="dxa"/>
          </w:tcPr>
          <w:p w14:paraId="0E31C1D9" w14:textId="02D569B6" w:rsidR="001C766A" w:rsidRPr="00B8741D" w:rsidRDefault="004D50DF" w:rsidP="004A4246">
            <w:pPr>
              <w:spacing w:line="360" w:lineRule="auto"/>
              <w:jc w:val="center"/>
              <w:rPr>
                <w:rFonts w:ascii="Times New Roman" w:hAnsi="Times New Roman" w:cs="Times New Roman"/>
                <w:sz w:val="24"/>
                <w:szCs w:val="24"/>
                <w:highlight w:val="yellow"/>
              </w:rPr>
            </w:pPr>
            <w:r w:rsidRPr="00B8741D">
              <w:rPr>
                <w:rFonts w:ascii="Times New Roman" w:hAnsi="Times New Roman" w:cs="Times New Roman"/>
                <w:sz w:val="24"/>
                <w:szCs w:val="24"/>
                <w:highlight w:val="yellow"/>
              </w:rPr>
              <w:t>0.865</w:t>
            </w:r>
          </w:p>
        </w:tc>
        <w:tc>
          <w:tcPr>
            <w:tcW w:w="1258" w:type="dxa"/>
          </w:tcPr>
          <w:p w14:paraId="17E34323" w14:textId="092BE272" w:rsidR="001C766A" w:rsidRPr="00B8741D" w:rsidRDefault="004D50DF" w:rsidP="004A4246">
            <w:pPr>
              <w:spacing w:line="360" w:lineRule="auto"/>
              <w:jc w:val="center"/>
              <w:rPr>
                <w:rFonts w:ascii="Times New Roman" w:hAnsi="Times New Roman" w:cs="Times New Roman"/>
                <w:sz w:val="24"/>
                <w:szCs w:val="24"/>
                <w:highlight w:val="yellow"/>
              </w:rPr>
            </w:pPr>
            <w:r w:rsidRPr="00B8741D">
              <w:rPr>
                <w:rFonts w:ascii="Times New Roman" w:hAnsi="Times New Roman" w:cs="Times New Roman"/>
                <w:sz w:val="24"/>
                <w:szCs w:val="24"/>
                <w:highlight w:val="yellow"/>
              </w:rPr>
              <w:t>0.864</w:t>
            </w:r>
          </w:p>
        </w:tc>
        <w:tc>
          <w:tcPr>
            <w:tcW w:w="1258" w:type="dxa"/>
          </w:tcPr>
          <w:p w14:paraId="54DB986B" w14:textId="739AE12A" w:rsidR="001C766A" w:rsidRPr="00B8741D" w:rsidRDefault="004D50DF" w:rsidP="004A4246">
            <w:pPr>
              <w:spacing w:line="360" w:lineRule="auto"/>
              <w:jc w:val="center"/>
              <w:rPr>
                <w:rFonts w:ascii="Times New Roman" w:hAnsi="Times New Roman" w:cs="Times New Roman"/>
                <w:sz w:val="24"/>
                <w:szCs w:val="24"/>
                <w:highlight w:val="yellow"/>
              </w:rPr>
            </w:pPr>
            <w:r w:rsidRPr="00B8741D">
              <w:rPr>
                <w:rFonts w:ascii="Times New Roman" w:hAnsi="Times New Roman" w:cs="Times New Roman"/>
                <w:sz w:val="24"/>
                <w:szCs w:val="24"/>
                <w:highlight w:val="yellow"/>
              </w:rPr>
              <w:t>0.864</w:t>
            </w:r>
          </w:p>
        </w:tc>
      </w:tr>
      <w:tr w:rsidR="001C766A" w14:paraId="0E82820D" w14:textId="07731565" w:rsidTr="001C766A">
        <w:tc>
          <w:tcPr>
            <w:tcW w:w="1973" w:type="dxa"/>
          </w:tcPr>
          <w:p w14:paraId="3ABAB2E1" w14:textId="62A2AD5F" w:rsidR="001C766A" w:rsidRPr="00B8741D" w:rsidRDefault="001C766A" w:rsidP="003A0AAD">
            <w:pPr>
              <w:spacing w:line="360" w:lineRule="auto"/>
              <w:jc w:val="center"/>
              <w:rPr>
                <w:rFonts w:ascii="Times New Roman" w:hAnsi="Times New Roman" w:cs="Times New Roman"/>
                <w:sz w:val="24"/>
                <w:szCs w:val="24"/>
                <w:highlight w:val="yellow"/>
              </w:rPr>
            </w:pPr>
            <w:r w:rsidRPr="00B8741D">
              <w:rPr>
                <w:rFonts w:ascii="Times New Roman" w:hAnsi="Times New Roman" w:cs="Times New Roman"/>
                <w:sz w:val="24"/>
                <w:szCs w:val="24"/>
                <w:highlight w:val="yellow"/>
              </w:rPr>
              <w:t xml:space="preserve">GSA </w:t>
            </w:r>
            <w:r w:rsidRPr="00B8741D">
              <w:rPr>
                <w:rStyle w:val="FootnoteReference"/>
                <w:rFonts w:ascii="Times New Roman" w:hAnsi="Times New Roman" w:cs="Times New Roman"/>
                <w:sz w:val="24"/>
                <w:szCs w:val="24"/>
                <w:highlight w:val="yellow"/>
              </w:rPr>
              <w:fldChar w:fldCharType="begin" w:fldLock="1"/>
            </w:r>
            <w:r w:rsidR="00A655C7">
              <w:rPr>
                <w:rFonts w:ascii="Times New Roman" w:hAnsi="Times New Roman" w:cs="Times New Roman"/>
                <w:sz w:val="24"/>
                <w:szCs w:val="24"/>
                <w:highlight w:val="yellow"/>
              </w:rPr>
              <w:instrText>ADDIN CSL_CITATION {"citationItems":[{"id":"ITEM-1","itemData":{"DOI":"10.1016/j.ins.2009.03.004","ISSN":"00200255","abstract":"In recent years, various heuristic optimization methods have been developed. Many of these methods are inspired by swarm behaviors in nature. In this paper, a new optimization algorithm based on the law of gravity and mass interactions is introduced. In the proposed algorithm, the searcher agents are a collection of masses which interact with each other based on the Newtonian gravity and the laws of motion. The proposed method has been compared with some well-known heuristic search methods. The obtained results confirm the high performance of the proposed method in solving various nonlinear functions. © 2009 Elsevier Inc. All rights reserved.","author":[{"dropping-particle":"","family":"Rashedi","given":"Esmat","non-dropping-particle":"","parse-names":false,"suffix":""},{"dropping-particle":"","family":"Nezamabadi-pour","given":"Hossein","non-dropping-particle":"","parse-names":false,"suffix":""},{"dropping-particle":"","family":"Saryazdi","given":"Saeid","non-dropping-particle":"","parse-names":false,"suffix":""}],"container-title":"Information Sciences","id":"ITEM-1","issue":"13","issued":{"date-parts":[["2009","6"]]},"page":"2232-2248","title":"GSA: A Gravitational Search Algorithm","type":"article-journal","volume":"179"},"uris":["http://www.mendeley.com/documents/?uuid=7af9243d-6b82-4f11-986c-b94566d68ae4","http://www.mendeley.com/documents/?uuid=49480552-3615-323f-b3d3-355aa22f898f"]}],"mendeley":{"formattedCitation":"[46]","plainTextFormattedCitation":"[46]","previouslyFormattedCitation":"[45]"},"properties":{"noteIndex":0},"schema":"https://github.com/citation-style-language/schema/raw/master/csl-citation.json"}</w:instrText>
            </w:r>
            <w:r w:rsidRPr="00B8741D">
              <w:rPr>
                <w:rStyle w:val="FootnoteReference"/>
                <w:rFonts w:ascii="Times New Roman" w:hAnsi="Times New Roman" w:cs="Times New Roman"/>
                <w:sz w:val="24"/>
                <w:szCs w:val="24"/>
                <w:highlight w:val="yellow"/>
              </w:rPr>
              <w:fldChar w:fldCharType="separate"/>
            </w:r>
            <w:r w:rsidR="00A655C7" w:rsidRPr="00A655C7">
              <w:rPr>
                <w:rFonts w:ascii="Times New Roman" w:hAnsi="Times New Roman" w:cs="Times New Roman"/>
                <w:noProof/>
                <w:sz w:val="24"/>
                <w:szCs w:val="24"/>
                <w:highlight w:val="yellow"/>
              </w:rPr>
              <w:t>[46]</w:t>
            </w:r>
            <w:r w:rsidRPr="00B8741D">
              <w:rPr>
                <w:rStyle w:val="FootnoteReference"/>
                <w:rFonts w:ascii="Times New Roman" w:hAnsi="Times New Roman" w:cs="Times New Roman"/>
                <w:sz w:val="24"/>
                <w:szCs w:val="24"/>
                <w:highlight w:val="yellow"/>
              </w:rPr>
              <w:fldChar w:fldCharType="end"/>
            </w:r>
          </w:p>
        </w:tc>
        <w:tc>
          <w:tcPr>
            <w:tcW w:w="1759" w:type="dxa"/>
          </w:tcPr>
          <w:p w14:paraId="276D22ED" w14:textId="77777777" w:rsidR="001C766A" w:rsidRPr="00B8741D" w:rsidRDefault="001C766A" w:rsidP="004A4246">
            <w:pPr>
              <w:spacing w:line="360" w:lineRule="auto"/>
              <w:jc w:val="center"/>
              <w:rPr>
                <w:rFonts w:ascii="Times New Roman" w:hAnsi="Times New Roman" w:cs="Times New Roman"/>
                <w:sz w:val="24"/>
                <w:szCs w:val="24"/>
                <w:highlight w:val="yellow"/>
              </w:rPr>
            </w:pPr>
            <w:r w:rsidRPr="00B8741D">
              <w:rPr>
                <w:rFonts w:ascii="Times New Roman" w:hAnsi="Times New Roman" w:cs="Times New Roman"/>
                <w:sz w:val="24"/>
                <w:szCs w:val="24"/>
                <w:highlight w:val="yellow"/>
              </w:rPr>
              <w:t>22</w:t>
            </w:r>
          </w:p>
        </w:tc>
        <w:tc>
          <w:tcPr>
            <w:tcW w:w="1844" w:type="dxa"/>
          </w:tcPr>
          <w:p w14:paraId="20E1B8FD" w14:textId="77777777" w:rsidR="001C766A" w:rsidRPr="00B8741D" w:rsidRDefault="001C766A" w:rsidP="004A4246">
            <w:pPr>
              <w:spacing w:line="360" w:lineRule="auto"/>
              <w:jc w:val="center"/>
              <w:rPr>
                <w:rFonts w:ascii="Times New Roman" w:hAnsi="Times New Roman" w:cs="Times New Roman"/>
                <w:sz w:val="24"/>
                <w:szCs w:val="24"/>
                <w:highlight w:val="yellow"/>
              </w:rPr>
            </w:pPr>
            <w:r w:rsidRPr="00B8741D">
              <w:rPr>
                <w:rFonts w:ascii="Times New Roman" w:hAnsi="Times New Roman" w:cs="Times New Roman"/>
                <w:sz w:val="24"/>
                <w:szCs w:val="24"/>
                <w:highlight w:val="yellow"/>
              </w:rPr>
              <w:t>88.94</w:t>
            </w:r>
          </w:p>
        </w:tc>
        <w:tc>
          <w:tcPr>
            <w:tcW w:w="1258" w:type="dxa"/>
          </w:tcPr>
          <w:p w14:paraId="10C824D9" w14:textId="17BCF97A" w:rsidR="001C766A" w:rsidRPr="00B8741D" w:rsidRDefault="004D50DF" w:rsidP="004A4246">
            <w:pPr>
              <w:spacing w:line="360" w:lineRule="auto"/>
              <w:jc w:val="center"/>
              <w:rPr>
                <w:rFonts w:ascii="Times New Roman" w:hAnsi="Times New Roman" w:cs="Times New Roman"/>
                <w:sz w:val="24"/>
                <w:szCs w:val="24"/>
                <w:highlight w:val="yellow"/>
              </w:rPr>
            </w:pPr>
            <w:r w:rsidRPr="00B8741D">
              <w:rPr>
                <w:rFonts w:ascii="Times New Roman" w:hAnsi="Times New Roman" w:cs="Times New Roman"/>
                <w:sz w:val="24"/>
                <w:szCs w:val="24"/>
                <w:highlight w:val="yellow"/>
              </w:rPr>
              <w:t>0.888</w:t>
            </w:r>
          </w:p>
        </w:tc>
        <w:tc>
          <w:tcPr>
            <w:tcW w:w="1258" w:type="dxa"/>
          </w:tcPr>
          <w:p w14:paraId="230C7BB9" w14:textId="7F897542" w:rsidR="001C766A" w:rsidRPr="00B8741D" w:rsidRDefault="004D50DF" w:rsidP="004A4246">
            <w:pPr>
              <w:spacing w:line="360" w:lineRule="auto"/>
              <w:jc w:val="center"/>
              <w:rPr>
                <w:rFonts w:ascii="Times New Roman" w:hAnsi="Times New Roman" w:cs="Times New Roman"/>
                <w:sz w:val="24"/>
                <w:szCs w:val="24"/>
                <w:highlight w:val="yellow"/>
              </w:rPr>
            </w:pPr>
            <w:r w:rsidRPr="00B8741D">
              <w:rPr>
                <w:rFonts w:ascii="Times New Roman" w:hAnsi="Times New Roman" w:cs="Times New Roman"/>
                <w:sz w:val="24"/>
                <w:szCs w:val="24"/>
                <w:highlight w:val="yellow"/>
              </w:rPr>
              <w:t>0.889</w:t>
            </w:r>
          </w:p>
        </w:tc>
        <w:tc>
          <w:tcPr>
            <w:tcW w:w="1258" w:type="dxa"/>
          </w:tcPr>
          <w:p w14:paraId="650889F9" w14:textId="5764573E" w:rsidR="001C766A" w:rsidRPr="00B8741D" w:rsidRDefault="004D50DF" w:rsidP="004A4246">
            <w:pPr>
              <w:spacing w:line="360" w:lineRule="auto"/>
              <w:jc w:val="center"/>
              <w:rPr>
                <w:rFonts w:ascii="Times New Roman" w:hAnsi="Times New Roman" w:cs="Times New Roman"/>
                <w:sz w:val="24"/>
                <w:szCs w:val="24"/>
                <w:highlight w:val="yellow"/>
              </w:rPr>
            </w:pPr>
            <w:r w:rsidRPr="00B8741D">
              <w:rPr>
                <w:rFonts w:ascii="Times New Roman" w:hAnsi="Times New Roman" w:cs="Times New Roman"/>
                <w:sz w:val="24"/>
                <w:szCs w:val="24"/>
                <w:highlight w:val="yellow"/>
              </w:rPr>
              <w:t>0.889</w:t>
            </w:r>
          </w:p>
        </w:tc>
      </w:tr>
      <w:tr w:rsidR="001C766A" w14:paraId="7C1F26E1" w14:textId="13A1FDD6" w:rsidTr="001C766A">
        <w:tc>
          <w:tcPr>
            <w:tcW w:w="1973" w:type="dxa"/>
          </w:tcPr>
          <w:p w14:paraId="3FC3F2C8" w14:textId="6C34168B" w:rsidR="001C766A" w:rsidRPr="00B8741D" w:rsidRDefault="001C766A" w:rsidP="003A0AAD">
            <w:pPr>
              <w:spacing w:line="360" w:lineRule="auto"/>
              <w:jc w:val="center"/>
              <w:rPr>
                <w:rFonts w:ascii="Times New Roman" w:hAnsi="Times New Roman" w:cs="Times New Roman"/>
                <w:sz w:val="24"/>
                <w:szCs w:val="24"/>
                <w:highlight w:val="yellow"/>
              </w:rPr>
            </w:pPr>
            <w:r w:rsidRPr="00B8741D">
              <w:rPr>
                <w:rFonts w:ascii="Times New Roman" w:hAnsi="Times New Roman" w:cs="Times New Roman"/>
                <w:sz w:val="24"/>
                <w:szCs w:val="24"/>
                <w:highlight w:val="yellow"/>
              </w:rPr>
              <w:t xml:space="preserve">PSO </w:t>
            </w:r>
            <w:r w:rsidRPr="00B8741D">
              <w:rPr>
                <w:rStyle w:val="FootnoteReference"/>
                <w:rFonts w:ascii="Times New Roman" w:hAnsi="Times New Roman" w:cs="Times New Roman"/>
                <w:sz w:val="24"/>
                <w:szCs w:val="24"/>
                <w:highlight w:val="yellow"/>
              </w:rPr>
              <w:fldChar w:fldCharType="begin" w:fldLock="1"/>
            </w:r>
            <w:r w:rsidR="00A655C7">
              <w:rPr>
                <w:rFonts w:ascii="Times New Roman" w:hAnsi="Times New Roman" w:cs="Times New Roman"/>
                <w:sz w:val="24"/>
                <w:szCs w:val="24"/>
                <w:highlight w:val="yellow"/>
              </w:rPr>
              <w:instrText>ADDIN CSL_CITATION {"citationItems":[{"id":"ITEM-1","itemData":{"ISSN":"10067043","abstract":"Particle swarm optimization (PSO) algorithm is a swarm-intelligence-based stochastic global optimization technique originating from artificial life and evolutionary computation. Though the algorithm has been shown to perform well, the researchers haven't adequately explained how it works. In this paper, the swarm optimization was considered as the evolution of a dynamical system. The convergence property of PSO was analyzed by using the linear discrete time system method. The convergence conditions for simplified PSO algorithm were derived. Since the parameters were very important to the performance and efficiency of PSO, the selection of parameters was systematically discussed through several benchmark functions, and some instructional suggestions were also presented.","author":[{"dropping-particle":"","family":"Yao","given":"Yao Zhong","non-dropping-particle":"","parse-names":false,"suffix":""},{"dropping-particle":"","family":"Xu","given":"Yu Ru","non-dropping-particle":"","parse-names":false,"suffix":""}],"container-title":"Harbin Gongcheng Daxue Xuebao/Journal of Harbin Engineering University","id":"ITEM-1","issue":"11","issued":{"date-parts":[["2007"]]},"page":"1242-1246","title":"Parameter analysis of particle swarm optimization algorithm","type":"article-journal","volume":"28"},"uris":["http://www.mendeley.com/documents/?uuid=f2a0083b-9631-4530-b7f7-66f23a76ee5d","http://www.mendeley.com/documents/?uuid=501ef5c6-2307-496a-891c-7121395c083b"]}],"mendeley":{"formattedCitation":"[47]","plainTextFormattedCitation":"[47]","previouslyFormattedCitation":"[46]"},"properties":{"noteIndex":0},"schema":"https://github.com/citation-style-language/schema/raw/master/csl-citation.json"}</w:instrText>
            </w:r>
            <w:r w:rsidRPr="00B8741D">
              <w:rPr>
                <w:rStyle w:val="FootnoteReference"/>
                <w:rFonts w:ascii="Times New Roman" w:hAnsi="Times New Roman" w:cs="Times New Roman"/>
                <w:sz w:val="24"/>
                <w:szCs w:val="24"/>
                <w:highlight w:val="yellow"/>
              </w:rPr>
              <w:fldChar w:fldCharType="separate"/>
            </w:r>
            <w:r w:rsidR="00A655C7" w:rsidRPr="00A655C7">
              <w:rPr>
                <w:rFonts w:ascii="Times New Roman" w:hAnsi="Times New Roman" w:cs="Times New Roman"/>
                <w:noProof/>
                <w:sz w:val="24"/>
                <w:szCs w:val="24"/>
                <w:highlight w:val="yellow"/>
              </w:rPr>
              <w:t>[47]</w:t>
            </w:r>
            <w:r w:rsidRPr="00B8741D">
              <w:rPr>
                <w:rStyle w:val="FootnoteReference"/>
                <w:rFonts w:ascii="Times New Roman" w:hAnsi="Times New Roman" w:cs="Times New Roman"/>
                <w:sz w:val="24"/>
                <w:szCs w:val="24"/>
                <w:highlight w:val="yellow"/>
              </w:rPr>
              <w:fldChar w:fldCharType="end"/>
            </w:r>
          </w:p>
        </w:tc>
        <w:tc>
          <w:tcPr>
            <w:tcW w:w="1759" w:type="dxa"/>
          </w:tcPr>
          <w:p w14:paraId="5B45B620" w14:textId="77777777" w:rsidR="001C766A" w:rsidRPr="00B8741D" w:rsidRDefault="001C766A" w:rsidP="004A4246">
            <w:pPr>
              <w:spacing w:line="360" w:lineRule="auto"/>
              <w:jc w:val="center"/>
              <w:rPr>
                <w:rFonts w:ascii="Times New Roman" w:hAnsi="Times New Roman" w:cs="Times New Roman"/>
                <w:sz w:val="24"/>
                <w:szCs w:val="24"/>
                <w:highlight w:val="yellow"/>
              </w:rPr>
            </w:pPr>
            <w:r w:rsidRPr="00B8741D">
              <w:rPr>
                <w:rFonts w:ascii="Times New Roman" w:hAnsi="Times New Roman" w:cs="Times New Roman"/>
                <w:sz w:val="24"/>
                <w:szCs w:val="24"/>
                <w:highlight w:val="yellow"/>
              </w:rPr>
              <w:t>39</w:t>
            </w:r>
          </w:p>
        </w:tc>
        <w:tc>
          <w:tcPr>
            <w:tcW w:w="1844" w:type="dxa"/>
          </w:tcPr>
          <w:p w14:paraId="1C68D0CE" w14:textId="77777777" w:rsidR="001C766A" w:rsidRPr="00B8741D" w:rsidRDefault="001C766A" w:rsidP="004A4246">
            <w:pPr>
              <w:spacing w:line="360" w:lineRule="auto"/>
              <w:jc w:val="center"/>
              <w:rPr>
                <w:rFonts w:ascii="Times New Roman" w:hAnsi="Times New Roman" w:cs="Times New Roman"/>
                <w:sz w:val="24"/>
                <w:szCs w:val="24"/>
                <w:highlight w:val="yellow"/>
              </w:rPr>
            </w:pPr>
            <w:r w:rsidRPr="00B8741D">
              <w:rPr>
                <w:rFonts w:ascii="Times New Roman" w:hAnsi="Times New Roman" w:cs="Times New Roman"/>
                <w:sz w:val="24"/>
                <w:szCs w:val="24"/>
                <w:highlight w:val="yellow"/>
              </w:rPr>
              <w:t>83.17</w:t>
            </w:r>
          </w:p>
        </w:tc>
        <w:tc>
          <w:tcPr>
            <w:tcW w:w="1258" w:type="dxa"/>
          </w:tcPr>
          <w:p w14:paraId="7DDE953D" w14:textId="3F73BF83" w:rsidR="001C766A" w:rsidRPr="00B8741D" w:rsidRDefault="004D50DF" w:rsidP="004A4246">
            <w:pPr>
              <w:spacing w:line="360" w:lineRule="auto"/>
              <w:jc w:val="center"/>
              <w:rPr>
                <w:rFonts w:ascii="Times New Roman" w:hAnsi="Times New Roman" w:cs="Times New Roman"/>
                <w:sz w:val="24"/>
                <w:szCs w:val="24"/>
                <w:highlight w:val="yellow"/>
              </w:rPr>
            </w:pPr>
            <w:r w:rsidRPr="00B8741D">
              <w:rPr>
                <w:rFonts w:ascii="Times New Roman" w:hAnsi="Times New Roman" w:cs="Times New Roman"/>
                <w:sz w:val="24"/>
                <w:szCs w:val="24"/>
                <w:highlight w:val="yellow"/>
              </w:rPr>
              <w:t>0.830</w:t>
            </w:r>
          </w:p>
        </w:tc>
        <w:tc>
          <w:tcPr>
            <w:tcW w:w="1258" w:type="dxa"/>
          </w:tcPr>
          <w:p w14:paraId="7BD85EF4" w14:textId="5686E433" w:rsidR="001C766A" w:rsidRPr="00B8741D" w:rsidRDefault="004D50DF" w:rsidP="004A4246">
            <w:pPr>
              <w:spacing w:line="360" w:lineRule="auto"/>
              <w:jc w:val="center"/>
              <w:rPr>
                <w:rFonts w:ascii="Times New Roman" w:hAnsi="Times New Roman" w:cs="Times New Roman"/>
                <w:sz w:val="24"/>
                <w:szCs w:val="24"/>
                <w:highlight w:val="yellow"/>
              </w:rPr>
            </w:pPr>
            <w:r w:rsidRPr="00B8741D">
              <w:rPr>
                <w:rFonts w:ascii="Times New Roman" w:hAnsi="Times New Roman" w:cs="Times New Roman"/>
                <w:sz w:val="24"/>
                <w:szCs w:val="24"/>
                <w:highlight w:val="yellow"/>
              </w:rPr>
              <w:t>0.830</w:t>
            </w:r>
          </w:p>
        </w:tc>
        <w:tc>
          <w:tcPr>
            <w:tcW w:w="1258" w:type="dxa"/>
          </w:tcPr>
          <w:p w14:paraId="4893AF31" w14:textId="1D3040D3" w:rsidR="001C766A" w:rsidRPr="00B8741D" w:rsidRDefault="004D50DF" w:rsidP="004A4246">
            <w:pPr>
              <w:spacing w:line="360" w:lineRule="auto"/>
              <w:jc w:val="center"/>
              <w:rPr>
                <w:rFonts w:ascii="Times New Roman" w:hAnsi="Times New Roman" w:cs="Times New Roman"/>
                <w:sz w:val="24"/>
                <w:szCs w:val="24"/>
                <w:highlight w:val="yellow"/>
              </w:rPr>
            </w:pPr>
            <w:r w:rsidRPr="00B8741D">
              <w:rPr>
                <w:rFonts w:ascii="Times New Roman" w:hAnsi="Times New Roman" w:cs="Times New Roman"/>
                <w:sz w:val="24"/>
                <w:szCs w:val="24"/>
                <w:highlight w:val="yellow"/>
              </w:rPr>
              <w:t>0.831</w:t>
            </w:r>
          </w:p>
        </w:tc>
      </w:tr>
      <w:tr w:rsidR="001C766A" w14:paraId="71273D68" w14:textId="64B4CA55" w:rsidTr="001C766A">
        <w:tc>
          <w:tcPr>
            <w:tcW w:w="1973" w:type="dxa"/>
          </w:tcPr>
          <w:p w14:paraId="522380D8" w14:textId="459E5CF3" w:rsidR="001C766A" w:rsidRPr="00B8741D" w:rsidRDefault="001C766A" w:rsidP="003A0AAD">
            <w:pPr>
              <w:spacing w:line="360" w:lineRule="auto"/>
              <w:jc w:val="center"/>
              <w:rPr>
                <w:rFonts w:ascii="Times New Roman" w:hAnsi="Times New Roman" w:cs="Times New Roman"/>
                <w:sz w:val="24"/>
                <w:szCs w:val="24"/>
                <w:highlight w:val="yellow"/>
              </w:rPr>
            </w:pPr>
            <w:r w:rsidRPr="00B8741D">
              <w:rPr>
                <w:rFonts w:ascii="Times New Roman" w:hAnsi="Times New Roman" w:cs="Times New Roman"/>
                <w:sz w:val="24"/>
                <w:szCs w:val="24"/>
                <w:highlight w:val="yellow"/>
              </w:rPr>
              <w:t xml:space="preserve">DGA </w:t>
            </w:r>
            <w:r w:rsidRPr="00B8741D">
              <w:rPr>
                <w:rStyle w:val="FootnoteReference"/>
                <w:rFonts w:ascii="Times New Roman" w:hAnsi="Times New Roman" w:cs="Times New Roman"/>
                <w:sz w:val="24"/>
                <w:szCs w:val="24"/>
                <w:highlight w:val="yellow"/>
              </w:rPr>
              <w:fldChar w:fldCharType="begin" w:fldLock="1"/>
            </w:r>
            <w:r w:rsidR="00A655C7">
              <w:rPr>
                <w:rFonts w:ascii="Times New Roman" w:hAnsi="Times New Roman" w:cs="Times New Roman"/>
                <w:sz w:val="24"/>
                <w:szCs w:val="24"/>
                <w:highlight w:val="yellow"/>
              </w:rPr>
              <w:instrText>ADDIN CSL_CITATION {"citationItems":[{"id":"ITEM-1","itemData":{"DOI":"10.1016/S0377-2217(98)00327-0","ISSN":"03772217","abstract":"A recurring operational decision in many service organizations is determining the number of employees, and their work schedules, that minimize labor expenses and expected opportunity costs. These decisions have been modeled as generalized set covering (GSC) problems, deterministic goal programs (DGP), and stochastic goal programs (SGP); each a challenging optimization problem. The pervasiveness and economic significance of these three problems has motivated ongoing development and refinement of heuristic solution procedures. In this paper we present a unified formulation for these three labor scheduling problems and introduce a distributed genetic algorithm (DGA) that solves each of them. Our distributed genetic algorithm operates in parallel on a network of message-passing workstations. Separate subpopulations of solutions evolve independently on each processor but occasionally, the fittest solutions migrate over the network to join neighboring subpopulations. With its standard genetic operators, DGA frequently produces infeasible offspring. A few of these are repaired before they enter the population. However, most enter the population as-is, carrying an appropriate fitness penalty. This allows DGA to exploit potentially favorable adaptations that might be present in infeasible solutions while orienting the locus of the search near the feasible region. We applied the DGA to suites of published test problems for GSC, DGP, and SGP formulations and compared its performance with alternative solution procedures, including other metaheuristics such as simulated annealing and tabu search. We found that DGA outperformed the competing alternatives in terms of mean error, maximum error, and percentage of least cost solutions. While DGA is computationally intensive, the quality of its solutions is commensurate with the effort expended. In plots of solution quality versus CPU time for the various algorithms evaluated in our study, DGA consistently appeared on the efficient frontier.","author":[{"dropping-particle":"","family":"Easton","given":"Fred F.","non-dropping-particle":"","parse-names":false,"suffix":""},{"dropping-particle":"","family":"Mansour","given":"Nashat","non-dropping-particle":"","parse-names":false,"suffix":""}],"container-title":"European Journal of Operational Research","id":"ITEM-1","issue":"3","issued":{"date-parts":[["1999","11"]]},"page":"505-523","publisher":"Elsevier Science B.V.","title":"Distributed genetic algorithm for deterministic and stochastic labor scheduling problems","type":"article-journal","volume":"118"},"uris":["http://www.mendeley.com/documents/?uuid=c4f1bc44-32a4-4c2a-b629-972ed3f503f7","http://www.mendeley.com/documents/?uuid=56e3136d-6637-3c51-a958-210f3eabe50f"]}],"mendeley":{"formattedCitation":"[48]","plainTextFormattedCitation":"[48]","previouslyFormattedCitation":"[47]"},"properties":{"noteIndex":0},"schema":"https://github.com/citation-style-language/schema/raw/master/csl-citation.json"}</w:instrText>
            </w:r>
            <w:r w:rsidRPr="00B8741D">
              <w:rPr>
                <w:rStyle w:val="FootnoteReference"/>
                <w:rFonts w:ascii="Times New Roman" w:hAnsi="Times New Roman" w:cs="Times New Roman"/>
                <w:sz w:val="24"/>
                <w:szCs w:val="24"/>
                <w:highlight w:val="yellow"/>
              </w:rPr>
              <w:fldChar w:fldCharType="separate"/>
            </w:r>
            <w:r w:rsidR="00A655C7" w:rsidRPr="00A655C7">
              <w:rPr>
                <w:rFonts w:ascii="Times New Roman" w:hAnsi="Times New Roman" w:cs="Times New Roman"/>
                <w:noProof/>
                <w:sz w:val="24"/>
                <w:szCs w:val="24"/>
                <w:highlight w:val="yellow"/>
              </w:rPr>
              <w:t>[48]</w:t>
            </w:r>
            <w:r w:rsidRPr="00B8741D">
              <w:rPr>
                <w:rStyle w:val="FootnoteReference"/>
                <w:rFonts w:ascii="Times New Roman" w:hAnsi="Times New Roman" w:cs="Times New Roman"/>
                <w:sz w:val="24"/>
                <w:szCs w:val="24"/>
                <w:highlight w:val="yellow"/>
              </w:rPr>
              <w:fldChar w:fldCharType="end"/>
            </w:r>
          </w:p>
        </w:tc>
        <w:tc>
          <w:tcPr>
            <w:tcW w:w="1759" w:type="dxa"/>
          </w:tcPr>
          <w:p w14:paraId="3712C918" w14:textId="77777777" w:rsidR="001C766A" w:rsidRPr="00B8741D" w:rsidRDefault="001C766A" w:rsidP="004A4246">
            <w:pPr>
              <w:spacing w:line="360" w:lineRule="auto"/>
              <w:jc w:val="center"/>
              <w:rPr>
                <w:rFonts w:ascii="Times New Roman" w:hAnsi="Times New Roman" w:cs="Times New Roman"/>
                <w:sz w:val="24"/>
                <w:szCs w:val="24"/>
                <w:highlight w:val="yellow"/>
              </w:rPr>
            </w:pPr>
            <w:r w:rsidRPr="00B8741D">
              <w:rPr>
                <w:rFonts w:ascii="Times New Roman" w:hAnsi="Times New Roman" w:cs="Times New Roman"/>
                <w:sz w:val="24"/>
                <w:szCs w:val="24"/>
                <w:highlight w:val="yellow"/>
              </w:rPr>
              <w:t>26</w:t>
            </w:r>
          </w:p>
        </w:tc>
        <w:tc>
          <w:tcPr>
            <w:tcW w:w="1844" w:type="dxa"/>
          </w:tcPr>
          <w:p w14:paraId="66B96366" w14:textId="77777777" w:rsidR="001C766A" w:rsidRPr="00B8741D" w:rsidRDefault="001C766A" w:rsidP="004A4246">
            <w:pPr>
              <w:spacing w:line="360" w:lineRule="auto"/>
              <w:jc w:val="center"/>
              <w:rPr>
                <w:rFonts w:ascii="Times New Roman" w:hAnsi="Times New Roman" w:cs="Times New Roman"/>
                <w:sz w:val="24"/>
                <w:szCs w:val="24"/>
                <w:highlight w:val="yellow"/>
              </w:rPr>
            </w:pPr>
            <w:r w:rsidRPr="00B8741D">
              <w:rPr>
                <w:rFonts w:ascii="Times New Roman" w:hAnsi="Times New Roman" w:cs="Times New Roman"/>
                <w:sz w:val="24"/>
                <w:szCs w:val="24"/>
                <w:highlight w:val="yellow"/>
              </w:rPr>
              <w:t>88.94</w:t>
            </w:r>
          </w:p>
        </w:tc>
        <w:tc>
          <w:tcPr>
            <w:tcW w:w="1258" w:type="dxa"/>
          </w:tcPr>
          <w:p w14:paraId="0AEC1905" w14:textId="5F33A35C" w:rsidR="001C766A" w:rsidRPr="00B8741D" w:rsidRDefault="004D50DF" w:rsidP="004A4246">
            <w:pPr>
              <w:spacing w:line="360" w:lineRule="auto"/>
              <w:jc w:val="center"/>
              <w:rPr>
                <w:rFonts w:ascii="Times New Roman" w:hAnsi="Times New Roman" w:cs="Times New Roman"/>
                <w:sz w:val="24"/>
                <w:szCs w:val="24"/>
                <w:highlight w:val="yellow"/>
              </w:rPr>
            </w:pPr>
            <w:r w:rsidRPr="00B8741D">
              <w:rPr>
                <w:rFonts w:ascii="Times New Roman" w:hAnsi="Times New Roman" w:cs="Times New Roman"/>
                <w:sz w:val="24"/>
                <w:szCs w:val="24"/>
                <w:highlight w:val="yellow"/>
              </w:rPr>
              <w:t>0.890</w:t>
            </w:r>
          </w:p>
        </w:tc>
        <w:tc>
          <w:tcPr>
            <w:tcW w:w="1258" w:type="dxa"/>
          </w:tcPr>
          <w:p w14:paraId="75B098CD" w14:textId="5B0EEFEA" w:rsidR="001C766A" w:rsidRPr="00B8741D" w:rsidRDefault="004D50DF" w:rsidP="004A4246">
            <w:pPr>
              <w:spacing w:line="360" w:lineRule="auto"/>
              <w:jc w:val="center"/>
              <w:rPr>
                <w:rFonts w:ascii="Times New Roman" w:hAnsi="Times New Roman" w:cs="Times New Roman"/>
                <w:sz w:val="24"/>
                <w:szCs w:val="24"/>
                <w:highlight w:val="yellow"/>
              </w:rPr>
            </w:pPr>
            <w:r w:rsidRPr="00B8741D">
              <w:rPr>
                <w:rFonts w:ascii="Times New Roman" w:hAnsi="Times New Roman" w:cs="Times New Roman"/>
                <w:sz w:val="24"/>
                <w:szCs w:val="24"/>
                <w:highlight w:val="yellow"/>
              </w:rPr>
              <w:t>0.889</w:t>
            </w:r>
          </w:p>
        </w:tc>
        <w:tc>
          <w:tcPr>
            <w:tcW w:w="1258" w:type="dxa"/>
          </w:tcPr>
          <w:p w14:paraId="06C30F6D" w14:textId="6716C8A2" w:rsidR="001C766A" w:rsidRPr="00B8741D" w:rsidRDefault="004D50DF" w:rsidP="004A4246">
            <w:pPr>
              <w:spacing w:line="360" w:lineRule="auto"/>
              <w:jc w:val="center"/>
              <w:rPr>
                <w:rFonts w:ascii="Times New Roman" w:hAnsi="Times New Roman" w:cs="Times New Roman"/>
                <w:sz w:val="24"/>
                <w:szCs w:val="24"/>
                <w:highlight w:val="yellow"/>
              </w:rPr>
            </w:pPr>
            <w:r w:rsidRPr="00B8741D">
              <w:rPr>
                <w:rFonts w:ascii="Times New Roman" w:hAnsi="Times New Roman" w:cs="Times New Roman"/>
                <w:sz w:val="24"/>
                <w:szCs w:val="24"/>
                <w:highlight w:val="yellow"/>
              </w:rPr>
              <w:t>0.889</w:t>
            </w:r>
          </w:p>
        </w:tc>
      </w:tr>
      <w:tr w:rsidR="001C766A" w14:paraId="299A5A8F" w14:textId="04337555" w:rsidTr="001C766A">
        <w:tc>
          <w:tcPr>
            <w:tcW w:w="1973" w:type="dxa"/>
          </w:tcPr>
          <w:p w14:paraId="096BBA91" w14:textId="40BBDDA7" w:rsidR="001C766A" w:rsidRPr="00B8741D" w:rsidRDefault="001C766A" w:rsidP="003A0AAD">
            <w:pPr>
              <w:spacing w:line="360" w:lineRule="auto"/>
              <w:jc w:val="center"/>
              <w:rPr>
                <w:rFonts w:ascii="Times New Roman" w:hAnsi="Times New Roman" w:cs="Times New Roman"/>
                <w:sz w:val="24"/>
                <w:szCs w:val="24"/>
                <w:highlight w:val="yellow"/>
              </w:rPr>
            </w:pPr>
            <w:r w:rsidRPr="00B8741D">
              <w:rPr>
                <w:rFonts w:ascii="Times New Roman" w:hAnsi="Times New Roman" w:cs="Times New Roman"/>
                <w:sz w:val="24"/>
                <w:szCs w:val="24"/>
                <w:highlight w:val="yellow"/>
              </w:rPr>
              <w:t xml:space="preserve">BGSO </w:t>
            </w:r>
            <w:r w:rsidRPr="00B8741D">
              <w:rPr>
                <w:rStyle w:val="FootnoteReference"/>
                <w:rFonts w:ascii="Times New Roman" w:hAnsi="Times New Roman" w:cs="Times New Roman"/>
                <w:sz w:val="24"/>
                <w:szCs w:val="24"/>
                <w:highlight w:val="yellow"/>
              </w:rPr>
              <w:fldChar w:fldCharType="begin" w:fldLock="1"/>
            </w:r>
            <w:r w:rsidR="00A655C7">
              <w:rPr>
                <w:rFonts w:ascii="Times New Roman" w:hAnsi="Times New Roman" w:cs="Times New Roman"/>
                <w:sz w:val="24"/>
                <w:szCs w:val="24"/>
                <w:highlight w:val="yellow"/>
              </w:rPr>
              <w:instrText>ADDIN CSL_CITATION {"citationItems":[{"id":"ITEM-1","itemData":{"DOI":"10.1007/978-3-030-34050-6_5","author":[{"dropping-particle":"","family":"Teimourzadeh","given":"Hamid","non-dropping-particle":"","parse-names":false,"suffix":""},{"dropping-particle":"","family":"Mohammadi-Ivatloo","given":"Behnam","non-dropping-particle":"","parse-names":false,"suffix":""},{"dropping-particle":"","family":"Asadi","given":"Somayeh","non-dropping-particle":"","parse-names":false,"suffix":""}],"id":"ITEM-1","issued":{"date-parts":[["2020"]]},"page":"103-126","title":"Binary Group Search Optimization for Distribution Network Reconfiguration","type":"chapter"},"uris":["http://www.mendeley.com/documents/?uuid=a1a556e7-d8fe-474e-8201-9c7a099facff","http://www.mendeley.com/documents/?uuid=c5d8ef4c-0029-313e-b446-df924e75d205"]}],"mendeley":{"formattedCitation":"[49]","plainTextFormattedCitation":"[49]","previouslyFormattedCitation":"[48]"},"properties":{"noteIndex":0},"schema":"https://github.com/citation-style-language/schema/raw/master/csl-citation.json"}</w:instrText>
            </w:r>
            <w:r w:rsidRPr="00B8741D">
              <w:rPr>
                <w:rStyle w:val="FootnoteReference"/>
                <w:rFonts w:ascii="Times New Roman" w:hAnsi="Times New Roman" w:cs="Times New Roman"/>
                <w:sz w:val="24"/>
                <w:szCs w:val="24"/>
                <w:highlight w:val="yellow"/>
              </w:rPr>
              <w:fldChar w:fldCharType="separate"/>
            </w:r>
            <w:r w:rsidR="00A655C7" w:rsidRPr="00A655C7">
              <w:rPr>
                <w:rFonts w:ascii="Times New Roman" w:hAnsi="Times New Roman" w:cs="Times New Roman"/>
                <w:noProof/>
                <w:sz w:val="24"/>
                <w:szCs w:val="24"/>
                <w:highlight w:val="yellow"/>
              </w:rPr>
              <w:t>[49]</w:t>
            </w:r>
            <w:r w:rsidRPr="00B8741D">
              <w:rPr>
                <w:rStyle w:val="FootnoteReference"/>
                <w:rFonts w:ascii="Times New Roman" w:hAnsi="Times New Roman" w:cs="Times New Roman"/>
                <w:sz w:val="24"/>
                <w:szCs w:val="24"/>
                <w:highlight w:val="yellow"/>
              </w:rPr>
              <w:fldChar w:fldCharType="end"/>
            </w:r>
          </w:p>
        </w:tc>
        <w:tc>
          <w:tcPr>
            <w:tcW w:w="1759" w:type="dxa"/>
          </w:tcPr>
          <w:p w14:paraId="04E102DA" w14:textId="77777777" w:rsidR="001C766A" w:rsidRPr="00B8741D" w:rsidRDefault="001C766A" w:rsidP="004A4246">
            <w:pPr>
              <w:spacing w:line="360" w:lineRule="auto"/>
              <w:jc w:val="center"/>
              <w:rPr>
                <w:rFonts w:ascii="Times New Roman" w:hAnsi="Times New Roman" w:cs="Times New Roman"/>
                <w:sz w:val="24"/>
                <w:szCs w:val="24"/>
                <w:highlight w:val="yellow"/>
              </w:rPr>
            </w:pPr>
            <w:r w:rsidRPr="00B8741D">
              <w:rPr>
                <w:rFonts w:ascii="Times New Roman" w:hAnsi="Times New Roman" w:cs="Times New Roman"/>
                <w:sz w:val="24"/>
                <w:szCs w:val="24"/>
                <w:highlight w:val="yellow"/>
              </w:rPr>
              <w:t>31</w:t>
            </w:r>
          </w:p>
        </w:tc>
        <w:tc>
          <w:tcPr>
            <w:tcW w:w="1844" w:type="dxa"/>
          </w:tcPr>
          <w:p w14:paraId="4737252F" w14:textId="77777777" w:rsidR="001C766A" w:rsidRPr="00B8741D" w:rsidRDefault="001C766A" w:rsidP="004A4246">
            <w:pPr>
              <w:spacing w:line="360" w:lineRule="auto"/>
              <w:jc w:val="center"/>
              <w:rPr>
                <w:rFonts w:ascii="Times New Roman" w:hAnsi="Times New Roman" w:cs="Times New Roman"/>
                <w:sz w:val="24"/>
                <w:szCs w:val="24"/>
                <w:highlight w:val="yellow"/>
              </w:rPr>
            </w:pPr>
            <w:r w:rsidRPr="00B8741D">
              <w:rPr>
                <w:rFonts w:ascii="Times New Roman" w:hAnsi="Times New Roman" w:cs="Times New Roman"/>
                <w:sz w:val="24"/>
                <w:szCs w:val="24"/>
                <w:highlight w:val="yellow"/>
              </w:rPr>
              <w:t>94.23</w:t>
            </w:r>
          </w:p>
        </w:tc>
        <w:tc>
          <w:tcPr>
            <w:tcW w:w="1258" w:type="dxa"/>
          </w:tcPr>
          <w:p w14:paraId="785A05F9" w14:textId="7A5B6181" w:rsidR="001C766A" w:rsidRPr="00B8741D" w:rsidRDefault="004D50DF" w:rsidP="004A4246">
            <w:pPr>
              <w:spacing w:line="360" w:lineRule="auto"/>
              <w:jc w:val="center"/>
              <w:rPr>
                <w:rFonts w:ascii="Times New Roman" w:hAnsi="Times New Roman" w:cs="Times New Roman"/>
                <w:sz w:val="24"/>
                <w:szCs w:val="24"/>
                <w:highlight w:val="yellow"/>
              </w:rPr>
            </w:pPr>
            <w:r w:rsidRPr="00B8741D">
              <w:rPr>
                <w:rFonts w:ascii="Times New Roman" w:hAnsi="Times New Roman" w:cs="Times New Roman"/>
                <w:sz w:val="24"/>
                <w:szCs w:val="24"/>
                <w:highlight w:val="yellow"/>
              </w:rPr>
              <w:t>0.941</w:t>
            </w:r>
          </w:p>
        </w:tc>
        <w:tc>
          <w:tcPr>
            <w:tcW w:w="1258" w:type="dxa"/>
          </w:tcPr>
          <w:p w14:paraId="22FC3F6D" w14:textId="1EB8961D" w:rsidR="001C766A" w:rsidRPr="00B8741D" w:rsidRDefault="004D50DF" w:rsidP="004A4246">
            <w:pPr>
              <w:spacing w:line="360" w:lineRule="auto"/>
              <w:jc w:val="center"/>
              <w:rPr>
                <w:rFonts w:ascii="Times New Roman" w:hAnsi="Times New Roman" w:cs="Times New Roman"/>
                <w:sz w:val="24"/>
                <w:szCs w:val="24"/>
                <w:highlight w:val="yellow"/>
              </w:rPr>
            </w:pPr>
            <w:r w:rsidRPr="00B8741D">
              <w:rPr>
                <w:rFonts w:ascii="Times New Roman" w:hAnsi="Times New Roman" w:cs="Times New Roman"/>
                <w:sz w:val="24"/>
                <w:szCs w:val="24"/>
                <w:highlight w:val="yellow"/>
              </w:rPr>
              <w:t>0.943</w:t>
            </w:r>
          </w:p>
        </w:tc>
        <w:tc>
          <w:tcPr>
            <w:tcW w:w="1258" w:type="dxa"/>
          </w:tcPr>
          <w:p w14:paraId="45290237" w14:textId="2A63A0F1" w:rsidR="001C766A" w:rsidRPr="00B8741D" w:rsidRDefault="004D50DF" w:rsidP="004A4246">
            <w:pPr>
              <w:spacing w:line="360" w:lineRule="auto"/>
              <w:jc w:val="center"/>
              <w:rPr>
                <w:rFonts w:ascii="Times New Roman" w:hAnsi="Times New Roman" w:cs="Times New Roman"/>
                <w:sz w:val="24"/>
                <w:szCs w:val="24"/>
                <w:highlight w:val="yellow"/>
              </w:rPr>
            </w:pPr>
            <w:r w:rsidRPr="00B8741D">
              <w:rPr>
                <w:rFonts w:ascii="Times New Roman" w:hAnsi="Times New Roman" w:cs="Times New Roman"/>
                <w:sz w:val="24"/>
                <w:szCs w:val="24"/>
                <w:highlight w:val="yellow"/>
              </w:rPr>
              <w:t>0.942</w:t>
            </w:r>
          </w:p>
        </w:tc>
      </w:tr>
      <w:tr w:rsidR="001C766A" w14:paraId="6D19C19D" w14:textId="5146C4A2" w:rsidTr="001C766A">
        <w:tc>
          <w:tcPr>
            <w:tcW w:w="1973" w:type="dxa"/>
          </w:tcPr>
          <w:p w14:paraId="2190FBAA" w14:textId="6EEA9A6B" w:rsidR="001C766A" w:rsidRPr="00B8741D" w:rsidRDefault="001C766A" w:rsidP="003A0AAD">
            <w:pPr>
              <w:spacing w:line="360" w:lineRule="auto"/>
              <w:jc w:val="center"/>
              <w:rPr>
                <w:rFonts w:ascii="Times New Roman" w:hAnsi="Times New Roman" w:cs="Times New Roman"/>
                <w:sz w:val="24"/>
                <w:szCs w:val="24"/>
                <w:highlight w:val="yellow"/>
              </w:rPr>
            </w:pPr>
            <w:r w:rsidRPr="00B8741D">
              <w:rPr>
                <w:rFonts w:ascii="Times New Roman" w:hAnsi="Times New Roman" w:cs="Times New Roman"/>
                <w:sz w:val="24"/>
                <w:szCs w:val="24"/>
                <w:highlight w:val="yellow"/>
              </w:rPr>
              <w:t xml:space="preserve">HMOGA </w:t>
            </w:r>
            <w:r w:rsidRPr="00B8741D">
              <w:rPr>
                <w:rStyle w:val="FootnoteReference"/>
                <w:rFonts w:ascii="Times New Roman" w:hAnsi="Times New Roman" w:cs="Times New Roman"/>
                <w:sz w:val="24"/>
                <w:szCs w:val="24"/>
                <w:highlight w:val="yellow"/>
              </w:rPr>
              <w:fldChar w:fldCharType="begin" w:fldLock="1"/>
            </w:r>
            <w:r w:rsidR="00A655C7">
              <w:rPr>
                <w:rFonts w:ascii="Times New Roman" w:hAnsi="Times New Roman" w:cs="Times New Roman"/>
                <w:sz w:val="24"/>
                <w:szCs w:val="24"/>
                <w:highlight w:val="yellow"/>
              </w:rPr>
              <w:instrText>ADDIN CSL_CITATION {"citationItems":[{"id":"ITEM-1","itemData":{"DOI":"10.1016/j.engappai.2006.01.010","ISSN":"09521976","abstract":"Multi-objective optimization is generally a time consuming step of the design process. In this paper, a Pareto based multi-objective genetic algorithm is proposed, which enables a faster convergence without degrading the estimated set of solutions. Indeed, the population diversity is correctly conserved during the optimization process; moreover, the solutions belonging to the frontier are equally distributed along the frontier. This improvement is due to an extension function based on a natural phenomenon, which is similar to a cyclical epidemic which happens every N generations (eN-MOGA). The use of this function enables a faster convergence of the algorithm by reducing the necessary number of generations. © 2006 Elsevier Ltd. All rights reserved.","author":[{"dropping-particle":"","family":"Augusto","given":"O. B.","non-dropping-particle":"","parse-names":false,"suffix":""},{"dropping-particle":"","family":"Rabeau","given":"S.","non-dropping-particle":"","parse-names":false,"suffix":""},{"dropping-particle":"","family":"Dépincé","given":"Ph","non-dropping-particle":"","parse-names":false,"suffix":""},{"dropping-particle":"","family":"Bennis","given":"F.","non-dropping-particle":"","parse-names":false,"suffix":""}],"container-title":"Engineering Applications of Artificial Intelligence","id":"ITEM-1","issue":"5","issued":{"date-parts":[["2006","8"]]},"page":"501-510","title":"Multi-objective genetic algorithms: A way to improve the convergence rate","type":"article-journal","volume":"19"},"uris":["http://www.mendeley.com/documents/?uuid=a5a4f484-1908-49d0-8695-9ea98ec84d7d","http://www.mendeley.com/documents/?uuid=af7b9d92-bdf1-3670-8194-a5065c90bea9"]}],"mendeley":{"formattedCitation":"[50]","plainTextFormattedCitation":"[50]","previouslyFormattedCitation":"[49]"},"properties":{"noteIndex":0},"schema":"https://github.com/citation-style-language/schema/raw/master/csl-citation.json"}</w:instrText>
            </w:r>
            <w:r w:rsidRPr="00B8741D">
              <w:rPr>
                <w:rStyle w:val="FootnoteReference"/>
                <w:rFonts w:ascii="Times New Roman" w:hAnsi="Times New Roman" w:cs="Times New Roman"/>
                <w:sz w:val="24"/>
                <w:szCs w:val="24"/>
                <w:highlight w:val="yellow"/>
              </w:rPr>
              <w:fldChar w:fldCharType="separate"/>
            </w:r>
            <w:r w:rsidR="00A655C7" w:rsidRPr="00A655C7">
              <w:rPr>
                <w:rFonts w:ascii="Times New Roman" w:hAnsi="Times New Roman" w:cs="Times New Roman"/>
                <w:noProof/>
                <w:sz w:val="24"/>
                <w:szCs w:val="24"/>
                <w:highlight w:val="yellow"/>
              </w:rPr>
              <w:t>[50]</w:t>
            </w:r>
            <w:r w:rsidRPr="00B8741D">
              <w:rPr>
                <w:rStyle w:val="FootnoteReference"/>
                <w:rFonts w:ascii="Times New Roman" w:hAnsi="Times New Roman" w:cs="Times New Roman"/>
                <w:sz w:val="24"/>
                <w:szCs w:val="24"/>
                <w:highlight w:val="yellow"/>
              </w:rPr>
              <w:fldChar w:fldCharType="end"/>
            </w:r>
          </w:p>
        </w:tc>
        <w:tc>
          <w:tcPr>
            <w:tcW w:w="1759" w:type="dxa"/>
          </w:tcPr>
          <w:p w14:paraId="521368D2" w14:textId="77777777" w:rsidR="001C766A" w:rsidRPr="00B8741D" w:rsidRDefault="001C766A" w:rsidP="004A4246">
            <w:pPr>
              <w:spacing w:line="360" w:lineRule="auto"/>
              <w:jc w:val="center"/>
              <w:rPr>
                <w:rFonts w:ascii="Times New Roman" w:hAnsi="Times New Roman" w:cs="Times New Roman"/>
                <w:sz w:val="24"/>
                <w:szCs w:val="24"/>
                <w:highlight w:val="yellow"/>
              </w:rPr>
            </w:pPr>
            <w:r w:rsidRPr="00B8741D">
              <w:rPr>
                <w:rFonts w:ascii="Times New Roman" w:hAnsi="Times New Roman" w:cs="Times New Roman"/>
                <w:sz w:val="24"/>
                <w:szCs w:val="24"/>
                <w:highlight w:val="yellow"/>
              </w:rPr>
              <w:t>32</w:t>
            </w:r>
          </w:p>
        </w:tc>
        <w:tc>
          <w:tcPr>
            <w:tcW w:w="1844" w:type="dxa"/>
          </w:tcPr>
          <w:p w14:paraId="4DA925BE" w14:textId="77777777" w:rsidR="001C766A" w:rsidRPr="00B8741D" w:rsidRDefault="001C766A" w:rsidP="004A4246">
            <w:pPr>
              <w:spacing w:line="360" w:lineRule="auto"/>
              <w:jc w:val="center"/>
              <w:rPr>
                <w:rFonts w:ascii="Times New Roman" w:hAnsi="Times New Roman" w:cs="Times New Roman"/>
                <w:sz w:val="24"/>
                <w:szCs w:val="24"/>
                <w:highlight w:val="yellow"/>
              </w:rPr>
            </w:pPr>
            <w:r w:rsidRPr="00B8741D">
              <w:rPr>
                <w:rFonts w:ascii="Times New Roman" w:hAnsi="Times New Roman" w:cs="Times New Roman"/>
                <w:sz w:val="24"/>
                <w:szCs w:val="24"/>
                <w:highlight w:val="yellow"/>
              </w:rPr>
              <w:t>89.9</w:t>
            </w:r>
          </w:p>
        </w:tc>
        <w:tc>
          <w:tcPr>
            <w:tcW w:w="1258" w:type="dxa"/>
          </w:tcPr>
          <w:p w14:paraId="233087A1" w14:textId="7247B2C5" w:rsidR="001C766A" w:rsidRPr="00B8741D" w:rsidRDefault="004D50DF" w:rsidP="004A4246">
            <w:pPr>
              <w:spacing w:line="360" w:lineRule="auto"/>
              <w:jc w:val="center"/>
              <w:rPr>
                <w:rFonts w:ascii="Times New Roman" w:hAnsi="Times New Roman" w:cs="Times New Roman"/>
                <w:sz w:val="24"/>
                <w:szCs w:val="24"/>
                <w:highlight w:val="yellow"/>
              </w:rPr>
            </w:pPr>
            <w:r w:rsidRPr="00B8741D">
              <w:rPr>
                <w:rFonts w:ascii="Times New Roman" w:hAnsi="Times New Roman" w:cs="Times New Roman"/>
                <w:sz w:val="24"/>
                <w:szCs w:val="24"/>
                <w:highlight w:val="yellow"/>
              </w:rPr>
              <w:t>0.899</w:t>
            </w:r>
          </w:p>
        </w:tc>
        <w:tc>
          <w:tcPr>
            <w:tcW w:w="1258" w:type="dxa"/>
          </w:tcPr>
          <w:p w14:paraId="7C64CE50" w14:textId="43A223B5" w:rsidR="001C766A" w:rsidRPr="00B8741D" w:rsidRDefault="004D50DF" w:rsidP="004A4246">
            <w:pPr>
              <w:spacing w:line="360" w:lineRule="auto"/>
              <w:jc w:val="center"/>
              <w:rPr>
                <w:rFonts w:ascii="Times New Roman" w:hAnsi="Times New Roman" w:cs="Times New Roman"/>
                <w:sz w:val="24"/>
                <w:szCs w:val="24"/>
                <w:highlight w:val="yellow"/>
              </w:rPr>
            </w:pPr>
            <w:r w:rsidRPr="00B8741D">
              <w:rPr>
                <w:rFonts w:ascii="Times New Roman" w:hAnsi="Times New Roman" w:cs="Times New Roman"/>
                <w:sz w:val="24"/>
                <w:szCs w:val="24"/>
                <w:highlight w:val="yellow"/>
              </w:rPr>
              <w:t>0.899</w:t>
            </w:r>
          </w:p>
        </w:tc>
        <w:tc>
          <w:tcPr>
            <w:tcW w:w="1258" w:type="dxa"/>
          </w:tcPr>
          <w:p w14:paraId="22F24DB9" w14:textId="3E409F36" w:rsidR="001C766A" w:rsidRPr="00B8741D" w:rsidRDefault="004D50DF" w:rsidP="004A4246">
            <w:pPr>
              <w:spacing w:line="360" w:lineRule="auto"/>
              <w:jc w:val="center"/>
              <w:rPr>
                <w:rFonts w:ascii="Times New Roman" w:hAnsi="Times New Roman" w:cs="Times New Roman"/>
                <w:sz w:val="24"/>
                <w:szCs w:val="24"/>
                <w:highlight w:val="yellow"/>
              </w:rPr>
            </w:pPr>
            <w:r w:rsidRPr="00B8741D">
              <w:rPr>
                <w:rFonts w:ascii="Times New Roman" w:hAnsi="Times New Roman" w:cs="Times New Roman"/>
                <w:sz w:val="24"/>
                <w:szCs w:val="24"/>
                <w:highlight w:val="yellow"/>
              </w:rPr>
              <w:t>0.899</w:t>
            </w:r>
          </w:p>
        </w:tc>
      </w:tr>
      <w:tr w:rsidR="001C766A" w14:paraId="6B71E40D" w14:textId="449C8800" w:rsidTr="001C766A">
        <w:tc>
          <w:tcPr>
            <w:tcW w:w="1973" w:type="dxa"/>
          </w:tcPr>
          <w:p w14:paraId="10258AD7" w14:textId="77777777" w:rsidR="001C766A" w:rsidRPr="00B8741D" w:rsidRDefault="001C766A" w:rsidP="004A4246">
            <w:pPr>
              <w:spacing w:line="360" w:lineRule="auto"/>
              <w:jc w:val="center"/>
              <w:rPr>
                <w:rFonts w:ascii="Times New Roman" w:hAnsi="Times New Roman" w:cs="Times New Roman"/>
                <w:b/>
                <w:sz w:val="24"/>
                <w:szCs w:val="24"/>
                <w:highlight w:val="yellow"/>
              </w:rPr>
            </w:pPr>
            <w:r w:rsidRPr="00B8741D">
              <w:rPr>
                <w:rFonts w:ascii="Times New Roman" w:hAnsi="Times New Roman" w:cs="Times New Roman"/>
                <w:b/>
                <w:sz w:val="24"/>
                <w:szCs w:val="24"/>
                <w:highlight w:val="yellow"/>
              </w:rPr>
              <w:t>BPSO (Proposed)</w:t>
            </w:r>
          </w:p>
        </w:tc>
        <w:tc>
          <w:tcPr>
            <w:tcW w:w="1759" w:type="dxa"/>
          </w:tcPr>
          <w:p w14:paraId="0B4C15AD" w14:textId="77777777" w:rsidR="001C766A" w:rsidRPr="00B8741D" w:rsidRDefault="001C766A" w:rsidP="004A4246">
            <w:pPr>
              <w:spacing w:line="360" w:lineRule="auto"/>
              <w:jc w:val="center"/>
              <w:rPr>
                <w:rFonts w:ascii="Times New Roman" w:hAnsi="Times New Roman" w:cs="Times New Roman"/>
                <w:b/>
                <w:sz w:val="24"/>
                <w:szCs w:val="24"/>
                <w:highlight w:val="yellow"/>
              </w:rPr>
            </w:pPr>
            <w:r w:rsidRPr="00B8741D">
              <w:rPr>
                <w:rFonts w:ascii="Times New Roman" w:hAnsi="Times New Roman" w:cs="Times New Roman"/>
                <w:b/>
                <w:sz w:val="24"/>
                <w:szCs w:val="24"/>
                <w:highlight w:val="yellow"/>
              </w:rPr>
              <w:t>32</w:t>
            </w:r>
          </w:p>
        </w:tc>
        <w:tc>
          <w:tcPr>
            <w:tcW w:w="1844" w:type="dxa"/>
          </w:tcPr>
          <w:p w14:paraId="00E850D6" w14:textId="77777777" w:rsidR="001C766A" w:rsidRPr="00B8741D" w:rsidRDefault="001C766A" w:rsidP="004A4246">
            <w:pPr>
              <w:spacing w:line="360" w:lineRule="auto"/>
              <w:jc w:val="center"/>
              <w:rPr>
                <w:rFonts w:ascii="Times New Roman" w:hAnsi="Times New Roman" w:cs="Times New Roman"/>
                <w:b/>
                <w:sz w:val="24"/>
                <w:szCs w:val="24"/>
                <w:highlight w:val="yellow"/>
              </w:rPr>
            </w:pPr>
            <w:r w:rsidRPr="00B8741D">
              <w:rPr>
                <w:rFonts w:ascii="Times New Roman" w:hAnsi="Times New Roman" w:cs="Times New Roman"/>
                <w:b/>
                <w:sz w:val="24"/>
                <w:szCs w:val="24"/>
                <w:highlight w:val="yellow"/>
              </w:rPr>
              <w:t>97.5</w:t>
            </w:r>
          </w:p>
        </w:tc>
        <w:tc>
          <w:tcPr>
            <w:tcW w:w="1258" w:type="dxa"/>
          </w:tcPr>
          <w:p w14:paraId="2027732F" w14:textId="42146B73" w:rsidR="001C766A" w:rsidRPr="00B8741D" w:rsidRDefault="004D50DF" w:rsidP="004A4246">
            <w:pPr>
              <w:spacing w:line="360" w:lineRule="auto"/>
              <w:jc w:val="center"/>
              <w:rPr>
                <w:rFonts w:ascii="Times New Roman" w:hAnsi="Times New Roman" w:cs="Times New Roman"/>
                <w:b/>
                <w:sz w:val="24"/>
                <w:szCs w:val="24"/>
                <w:highlight w:val="yellow"/>
              </w:rPr>
            </w:pPr>
            <w:r w:rsidRPr="00B8741D">
              <w:rPr>
                <w:rFonts w:ascii="Times New Roman" w:hAnsi="Times New Roman" w:cs="Times New Roman"/>
                <w:b/>
                <w:sz w:val="24"/>
                <w:szCs w:val="24"/>
                <w:highlight w:val="yellow"/>
              </w:rPr>
              <w:t>0.975</w:t>
            </w:r>
          </w:p>
        </w:tc>
        <w:tc>
          <w:tcPr>
            <w:tcW w:w="1258" w:type="dxa"/>
          </w:tcPr>
          <w:p w14:paraId="7372F82C" w14:textId="330F6769" w:rsidR="001C766A" w:rsidRPr="00B8741D" w:rsidRDefault="004D50DF" w:rsidP="004A4246">
            <w:pPr>
              <w:spacing w:line="360" w:lineRule="auto"/>
              <w:jc w:val="center"/>
              <w:rPr>
                <w:rFonts w:ascii="Times New Roman" w:hAnsi="Times New Roman" w:cs="Times New Roman"/>
                <w:b/>
                <w:sz w:val="24"/>
                <w:szCs w:val="24"/>
                <w:highlight w:val="yellow"/>
              </w:rPr>
            </w:pPr>
            <w:r w:rsidRPr="00B8741D">
              <w:rPr>
                <w:rFonts w:ascii="Times New Roman" w:hAnsi="Times New Roman" w:cs="Times New Roman"/>
                <w:b/>
                <w:sz w:val="24"/>
                <w:szCs w:val="24"/>
                <w:highlight w:val="yellow"/>
              </w:rPr>
              <w:t>0.975</w:t>
            </w:r>
          </w:p>
        </w:tc>
        <w:tc>
          <w:tcPr>
            <w:tcW w:w="1258" w:type="dxa"/>
          </w:tcPr>
          <w:p w14:paraId="441A4104" w14:textId="70FF07A6" w:rsidR="001C766A" w:rsidRPr="00B8741D" w:rsidRDefault="004D50DF" w:rsidP="004A4246">
            <w:pPr>
              <w:spacing w:line="360" w:lineRule="auto"/>
              <w:jc w:val="center"/>
              <w:rPr>
                <w:rFonts w:ascii="Times New Roman" w:hAnsi="Times New Roman" w:cs="Times New Roman"/>
                <w:b/>
                <w:sz w:val="24"/>
                <w:szCs w:val="24"/>
                <w:highlight w:val="yellow"/>
              </w:rPr>
            </w:pPr>
            <w:r w:rsidRPr="00B8741D">
              <w:rPr>
                <w:rFonts w:ascii="Times New Roman" w:hAnsi="Times New Roman" w:cs="Times New Roman"/>
                <w:b/>
                <w:sz w:val="24"/>
                <w:szCs w:val="24"/>
                <w:highlight w:val="yellow"/>
              </w:rPr>
              <w:t>0.975</w:t>
            </w:r>
          </w:p>
        </w:tc>
      </w:tr>
    </w:tbl>
    <w:p w14:paraId="0B46BD6A" w14:textId="77777777" w:rsidR="00214C7B" w:rsidRDefault="00214C7B" w:rsidP="006D3A26">
      <w:pPr>
        <w:spacing w:line="360" w:lineRule="auto"/>
        <w:jc w:val="both"/>
        <w:rPr>
          <w:rFonts w:ascii="Times New Roman" w:hAnsi="Times New Roman" w:cs="Times New Roman"/>
          <w:sz w:val="24"/>
          <w:szCs w:val="24"/>
        </w:rPr>
      </w:pPr>
    </w:p>
    <w:p w14:paraId="65799BAF" w14:textId="1646C692" w:rsidR="002C01A5" w:rsidRDefault="0023514A" w:rsidP="006D3A2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 is evident from the Table 6 that the proposed BPSO outperforms all the basic wrapper based feature selection methods. </w:t>
      </w:r>
      <w:r w:rsidR="004B0C5B" w:rsidRPr="00682D27">
        <w:rPr>
          <w:rFonts w:ascii="Times New Roman" w:hAnsi="Times New Roman" w:cs="Times New Roman"/>
          <w:sz w:val="24"/>
          <w:szCs w:val="24"/>
          <w:highlight w:val="yellow"/>
        </w:rPr>
        <w:t>In any feature based approach, the main drawback is redundant features. These redundant features also hamper</w:t>
      </w:r>
      <w:del w:id="233" w:author="User" w:date="2020-07-29T21:31:00Z">
        <w:r w:rsidR="004B0C5B" w:rsidRPr="00682D27" w:rsidDel="000E726A">
          <w:rPr>
            <w:rFonts w:ascii="Times New Roman" w:hAnsi="Times New Roman" w:cs="Times New Roman"/>
            <w:sz w:val="24"/>
            <w:szCs w:val="24"/>
            <w:highlight w:val="yellow"/>
          </w:rPr>
          <w:delText>s</w:delText>
        </w:r>
      </w:del>
      <w:r w:rsidR="004B0C5B" w:rsidRPr="00682D27">
        <w:rPr>
          <w:rFonts w:ascii="Times New Roman" w:hAnsi="Times New Roman" w:cs="Times New Roman"/>
          <w:sz w:val="24"/>
          <w:szCs w:val="24"/>
          <w:highlight w:val="yellow"/>
        </w:rPr>
        <w:t xml:space="preserve"> the training phase and misguide the train model. So, removal of these redundant information is a pressing need. That’s why, a feature selection technique is adopted. The main purpose of the feature selection module is to eliminate redundant information by reducing the feature dimension. From table 6, we can notice that the feature dimension is reduced to 32 from 72, which is almost 55% reduction. Though, the increase in accuracy is marginal, the reduction is feature dimension is very impressive. On the other hand, unlike other wrapper methods, the proposed BPSO does not use classifier in each steps. It uses </w:t>
      </w:r>
      <w:del w:id="234" w:author="User" w:date="2020-07-29T21:32:00Z">
        <w:r w:rsidR="004B0C5B" w:rsidRPr="00682D27" w:rsidDel="000E726A">
          <w:rPr>
            <w:rFonts w:ascii="Times New Roman" w:hAnsi="Times New Roman" w:cs="Times New Roman"/>
            <w:sz w:val="24"/>
            <w:szCs w:val="24"/>
            <w:highlight w:val="yellow"/>
          </w:rPr>
          <w:delText>pearson co-relation co-efficient (PCC)</w:delText>
        </w:r>
      </w:del>
      <w:ins w:id="235" w:author="User" w:date="2020-07-29T21:32:00Z">
        <w:r w:rsidR="000E726A">
          <w:rPr>
            <w:rFonts w:ascii="Times New Roman" w:hAnsi="Times New Roman" w:cs="Times New Roman"/>
            <w:sz w:val="24"/>
            <w:szCs w:val="24"/>
            <w:highlight w:val="yellow"/>
          </w:rPr>
          <w:t>PCC</w:t>
        </w:r>
      </w:ins>
      <w:bookmarkStart w:id="236" w:name="_GoBack"/>
      <w:bookmarkEnd w:id="236"/>
      <w:r w:rsidR="004B0C5B" w:rsidRPr="00682D27">
        <w:rPr>
          <w:rFonts w:ascii="Times New Roman" w:hAnsi="Times New Roman" w:cs="Times New Roman"/>
          <w:sz w:val="24"/>
          <w:szCs w:val="24"/>
          <w:highlight w:val="yellow"/>
        </w:rPr>
        <w:t xml:space="preserve"> instead of classifier. Hence, the execution time is also reduced. This is a major advantage of the proposed BPSO over other wrapper methods. Besides, the performance of the proposed BPSO method is also impressive. Based on the table 6, the proposed BPSO outperforms other algorithms in terms of reduction in feature dimension and increase in accuracy.</w:t>
      </w:r>
      <w:r w:rsidR="004B0C5B">
        <w:rPr>
          <w:rFonts w:ascii="Times New Roman" w:hAnsi="Times New Roman" w:cs="Times New Roman"/>
          <w:sz w:val="24"/>
          <w:szCs w:val="24"/>
        </w:rPr>
        <w:t xml:space="preserve"> </w:t>
      </w:r>
      <w:r w:rsidR="00844B33">
        <w:rPr>
          <w:rFonts w:ascii="Times New Roman" w:hAnsi="Times New Roman" w:cs="Times New Roman"/>
          <w:sz w:val="24"/>
          <w:szCs w:val="24"/>
        </w:rPr>
        <w:t xml:space="preserve"> </w:t>
      </w:r>
    </w:p>
    <w:p w14:paraId="49E2D9ED" w14:textId="67D4C8AF" w:rsidR="00AC3D5A" w:rsidRPr="00065358" w:rsidRDefault="003B452C" w:rsidP="00065358">
      <w:pPr>
        <w:pStyle w:val="ListParagraph"/>
        <w:numPr>
          <w:ilvl w:val="1"/>
          <w:numId w:val="1"/>
        </w:numPr>
        <w:spacing w:line="360" w:lineRule="auto"/>
        <w:jc w:val="both"/>
        <w:rPr>
          <w:rFonts w:ascii="Times New Roman" w:hAnsi="Times New Roman" w:cs="Times New Roman"/>
          <w:sz w:val="24"/>
          <w:szCs w:val="24"/>
        </w:rPr>
      </w:pPr>
      <w:r w:rsidRPr="00065358">
        <w:rPr>
          <w:rFonts w:ascii="Times New Roman" w:hAnsi="Times New Roman" w:cs="Times New Roman"/>
          <w:sz w:val="24"/>
          <w:szCs w:val="24"/>
        </w:rPr>
        <w:lastRenderedPageBreak/>
        <w:t>Error Case Analysis:</w:t>
      </w:r>
      <w:r w:rsidR="00374E2A" w:rsidRPr="00065358">
        <w:rPr>
          <w:rFonts w:ascii="Times New Roman" w:hAnsi="Times New Roman" w:cs="Times New Roman"/>
          <w:sz w:val="24"/>
          <w:szCs w:val="24"/>
        </w:rPr>
        <w:t xml:space="preserve"> </w:t>
      </w:r>
    </w:p>
    <w:p w14:paraId="1ECF2FA4" w14:textId="36929082" w:rsidR="003B452C" w:rsidRDefault="007A71A7" w:rsidP="006D3A2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Though </w:t>
      </w:r>
      <w:r w:rsidR="00AF1B6E">
        <w:rPr>
          <w:rFonts w:ascii="Times New Roman" w:hAnsi="Times New Roman" w:cs="Times New Roman"/>
          <w:sz w:val="24"/>
          <w:szCs w:val="24"/>
        </w:rPr>
        <w:t xml:space="preserve">the proposed RILTP and BPSO perform well and yields desirable classification accuracy with the help of very little number of features, it has certain limitations. Due to the immense challenges in the non-text detection, the method falters in certain cases. In many cases, the non-texts occur as a table. But at the same time, the content of the tables are mostly texts. So there is a combination of texts and non-texts as shown in </w:t>
      </w:r>
      <w:r w:rsidR="00D43D65">
        <w:rPr>
          <w:rFonts w:ascii="Times New Roman" w:hAnsi="Times New Roman" w:cs="Times New Roman"/>
          <w:sz w:val="24"/>
          <w:szCs w:val="24"/>
        </w:rPr>
        <w:t>F</w:t>
      </w:r>
      <w:r w:rsidR="00151406">
        <w:rPr>
          <w:rFonts w:ascii="Times New Roman" w:hAnsi="Times New Roman" w:cs="Times New Roman"/>
          <w:sz w:val="24"/>
          <w:szCs w:val="24"/>
          <w:highlight w:val="yellow"/>
        </w:rPr>
        <w:t>igure 4</w:t>
      </w:r>
      <w:r w:rsidR="00AF1B6E" w:rsidRPr="00262CF9">
        <w:rPr>
          <w:rFonts w:ascii="Times New Roman" w:hAnsi="Times New Roman" w:cs="Times New Roman"/>
          <w:sz w:val="24"/>
          <w:szCs w:val="24"/>
          <w:highlight w:val="yellow"/>
        </w:rPr>
        <w:t>(</w:t>
      </w:r>
      <w:r w:rsidR="00AF1B6E">
        <w:rPr>
          <w:rFonts w:ascii="Times New Roman" w:hAnsi="Times New Roman" w:cs="Times New Roman"/>
          <w:sz w:val="24"/>
          <w:szCs w:val="24"/>
        </w:rPr>
        <w:t xml:space="preserve">a). In this cases, the features obtained are misleading for the model. Similarly, there exists many graphs that contains texts and non-texts both as shown in </w:t>
      </w:r>
      <w:r w:rsidR="00D43D65">
        <w:rPr>
          <w:rFonts w:ascii="Times New Roman" w:hAnsi="Times New Roman" w:cs="Times New Roman"/>
          <w:sz w:val="24"/>
          <w:szCs w:val="24"/>
        </w:rPr>
        <w:t>F</w:t>
      </w:r>
      <w:r w:rsidR="00AF1B6E">
        <w:rPr>
          <w:rFonts w:ascii="Times New Roman" w:hAnsi="Times New Roman" w:cs="Times New Roman"/>
          <w:sz w:val="24"/>
          <w:szCs w:val="24"/>
        </w:rPr>
        <w:t>i</w:t>
      </w:r>
      <w:r w:rsidR="00AF1B6E" w:rsidRPr="00262CF9">
        <w:rPr>
          <w:rFonts w:ascii="Times New Roman" w:hAnsi="Times New Roman" w:cs="Times New Roman"/>
          <w:sz w:val="24"/>
          <w:szCs w:val="24"/>
          <w:highlight w:val="yellow"/>
        </w:rPr>
        <w:t>gu</w:t>
      </w:r>
      <w:r w:rsidR="00151406">
        <w:rPr>
          <w:rFonts w:ascii="Times New Roman" w:hAnsi="Times New Roman" w:cs="Times New Roman"/>
          <w:sz w:val="24"/>
          <w:szCs w:val="24"/>
        </w:rPr>
        <w:t>re 4</w:t>
      </w:r>
      <w:r w:rsidR="00AF1B6E">
        <w:rPr>
          <w:rFonts w:ascii="Times New Roman" w:hAnsi="Times New Roman" w:cs="Times New Roman"/>
          <w:sz w:val="24"/>
          <w:szCs w:val="24"/>
        </w:rPr>
        <w:t xml:space="preserve">(b). We have considered signature as non-text. Whereas, most of the signatures contain prominent texts as shown in </w:t>
      </w:r>
      <w:r w:rsidR="00D43D65">
        <w:rPr>
          <w:rFonts w:ascii="Times New Roman" w:hAnsi="Times New Roman" w:cs="Times New Roman"/>
          <w:sz w:val="24"/>
          <w:szCs w:val="24"/>
        </w:rPr>
        <w:t>F</w:t>
      </w:r>
      <w:r w:rsidR="00151406">
        <w:rPr>
          <w:rFonts w:ascii="Times New Roman" w:hAnsi="Times New Roman" w:cs="Times New Roman"/>
          <w:sz w:val="24"/>
          <w:szCs w:val="24"/>
          <w:highlight w:val="yellow"/>
        </w:rPr>
        <w:t>igure 4</w:t>
      </w:r>
      <w:r w:rsidR="00AF1B6E" w:rsidRPr="00262CF9">
        <w:rPr>
          <w:rFonts w:ascii="Times New Roman" w:hAnsi="Times New Roman" w:cs="Times New Roman"/>
          <w:sz w:val="24"/>
          <w:szCs w:val="24"/>
          <w:highlight w:val="yellow"/>
        </w:rPr>
        <w:t>(</w:t>
      </w:r>
      <w:r w:rsidR="00AF1B6E">
        <w:rPr>
          <w:rFonts w:ascii="Times New Roman" w:hAnsi="Times New Roman" w:cs="Times New Roman"/>
          <w:sz w:val="24"/>
          <w:szCs w:val="24"/>
        </w:rPr>
        <w:t xml:space="preserve">c). So, signatures are also point of concerns. On the hand, the main problem faced in text detection is the color of background. In the case of inverted text or revers video where the background is black or colored as shown in </w:t>
      </w:r>
      <w:r w:rsidR="00D43D65">
        <w:rPr>
          <w:rFonts w:ascii="Times New Roman" w:hAnsi="Times New Roman" w:cs="Times New Roman"/>
          <w:sz w:val="24"/>
          <w:szCs w:val="24"/>
        </w:rPr>
        <w:t>F</w:t>
      </w:r>
      <w:r w:rsidR="00AF1B6E">
        <w:rPr>
          <w:rFonts w:ascii="Times New Roman" w:hAnsi="Times New Roman" w:cs="Times New Roman"/>
          <w:sz w:val="24"/>
          <w:szCs w:val="24"/>
        </w:rPr>
        <w:t>i</w:t>
      </w:r>
      <w:r w:rsidR="00AF1B6E" w:rsidRPr="00262CF9">
        <w:rPr>
          <w:rFonts w:ascii="Times New Roman" w:hAnsi="Times New Roman" w:cs="Times New Roman"/>
          <w:sz w:val="24"/>
          <w:szCs w:val="24"/>
          <w:highlight w:val="yellow"/>
        </w:rPr>
        <w:t>gu</w:t>
      </w:r>
      <w:r w:rsidR="00AF1B6E">
        <w:rPr>
          <w:rFonts w:ascii="Times New Roman" w:hAnsi="Times New Roman" w:cs="Times New Roman"/>
          <w:sz w:val="24"/>
          <w:szCs w:val="24"/>
        </w:rPr>
        <w:t xml:space="preserve">re </w:t>
      </w:r>
      <w:r w:rsidR="00AF1B6E" w:rsidRPr="00D43D65">
        <w:rPr>
          <w:rFonts w:ascii="Times New Roman" w:hAnsi="Times New Roman" w:cs="Times New Roman"/>
          <w:b/>
          <w:color w:val="FF0000"/>
          <w:sz w:val="24"/>
          <w:szCs w:val="24"/>
        </w:rPr>
        <w:t>3(d),</w:t>
      </w:r>
      <w:r w:rsidR="00AF1B6E" w:rsidRPr="00D43D65">
        <w:rPr>
          <w:rFonts w:ascii="Times New Roman" w:hAnsi="Times New Roman" w:cs="Times New Roman"/>
          <w:color w:val="FF0000"/>
          <w:sz w:val="24"/>
          <w:szCs w:val="24"/>
        </w:rPr>
        <w:t xml:space="preserve"> </w:t>
      </w:r>
      <w:r w:rsidR="00AF1B6E">
        <w:rPr>
          <w:rFonts w:ascii="Times New Roman" w:hAnsi="Times New Roman" w:cs="Times New Roman"/>
          <w:sz w:val="24"/>
          <w:szCs w:val="24"/>
        </w:rPr>
        <w:t xml:space="preserve">whereas, in other cases the color of the background is white as shown in </w:t>
      </w:r>
      <w:r w:rsidR="00D43D65">
        <w:rPr>
          <w:rFonts w:ascii="Times New Roman" w:hAnsi="Times New Roman" w:cs="Times New Roman"/>
          <w:sz w:val="24"/>
          <w:szCs w:val="24"/>
        </w:rPr>
        <w:t>F</w:t>
      </w:r>
      <w:r w:rsidR="00151406">
        <w:rPr>
          <w:rFonts w:ascii="Times New Roman" w:hAnsi="Times New Roman" w:cs="Times New Roman"/>
          <w:sz w:val="24"/>
          <w:szCs w:val="24"/>
          <w:highlight w:val="yellow"/>
        </w:rPr>
        <w:t>igure 4</w:t>
      </w:r>
      <w:r w:rsidR="00AF1B6E" w:rsidRPr="00262CF9">
        <w:rPr>
          <w:rFonts w:ascii="Times New Roman" w:hAnsi="Times New Roman" w:cs="Times New Roman"/>
          <w:sz w:val="24"/>
          <w:szCs w:val="24"/>
          <w:highlight w:val="yellow"/>
        </w:rPr>
        <w:t>(e).</w:t>
      </w:r>
      <w:r w:rsidR="00AF1B6E">
        <w:rPr>
          <w:rFonts w:ascii="Times New Roman" w:hAnsi="Times New Roman" w:cs="Times New Roman"/>
          <w:sz w:val="24"/>
          <w:szCs w:val="24"/>
        </w:rPr>
        <w:t xml:space="preserve"> In this work, we have considered texture based feature that computes features based on some statistical measures of the pixel intensities. So, pixel intensity values play a key role in feature extraction method. If the background color varies, the method will also face difficulties in handling the issues.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2"/>
        <w:gridCol w:w="1423"/>
        <w:gridCol w:w="1395"/>
        <w:gridCol w:w="3280"/>
      </w:tblGrid>
      <w:tr w:rsidR="005E09C7" w14:paraId="2A22DD63" w14:textId="77777777" w:rsidTr="00FB035F">
        <w:tc>
          <w:tcPr>
            <w:tcW w:w="3252" w:type="dxa"/>
          </w:tcPr>
          <w:p w14:paraId="0D63788E" w14:textId="77777777" w:rsidR="005E09C7" w:rsidRDefault="005E09C7" w:rsidP="002F1535">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IN" w:eastAsia="en-IN" w:bidi="bn-IN"/>
              </w:rPr>
              <w:drawing>
                <wp:inline distT="0" distB="0" distL="0" distR="0" wp14:anchorId="0998ADE7" wp14:editId="415420BB">
                  <wp:extent cx="1927860" cy="12080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0005.b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46156" cy="1219466"/>
                          </a:xfrm>
                          <a:prstGeom prst="rect">
                            <a:avLst/>
                          </a:prstGeom>
                        </pic:spPr>
                      </pic:pic>
                    </a:graphicData>
                  </a:graphic>
                </wp:inline>
              </w:drawing>
            </w:r>
          </w:p>
        </w:tc>
        <w:tc>
          <w:tcPr>
            <w:tcW w:w="2818" w:type="dxa"/>
            <w:gridSpan w:val="2"/>
          </w:tcPr>
          <w:p w14:paraId="3C14881F" w14:textId="77777777" w:rsidR="005E09C7" w:rsidRDefault="005E09C7" w:rsidP="002F1535">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IN" w:eastAsia="en-IN" w:bidi="bn-IN"/>
              </w:rPr>
              <w:drawing>
                <wp:inline distT="0" distB="0" distL="0" distR="0" wp14:anchorId="5378728C" wp14:editId="4ECF4777">
                  <wp:extent cx="1114296" cy="121946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0005.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14296" cy="1219466"/>
                          </a:xfrm>
                          <a:prstGeom prst="rect">
                            <a:avLst/>
                          </a:prstGeom>
                        </pic:spPr>
                      </pic:pic>
                    </a:graphicData>
                  </a:graphic>
                </wp:inline>
              </w:drawing>
            </w:r>
          </w:p>
        </w:tc>
        <w:tc>
          <w:tcPr>
            <w:tcW w:w="3280" w:type="dxa"/>
          </w:tcPr>
          <w:p w14:paraId="7AB6F15D" w14:textId="77777777" w:rsidR="005E09C7" w:rsidRDefault="005E09C7" w:rsidP="002F1535">
            <w:pPr>
              <w:spacing w:line="360" w:lineRule="auto"/>
              <w:jc w:val="center"/>
              <w:rPr>
                <w:rFonts w:ascii="Times New Roman" w:hAnsi="Times New Roman" w:cs="Times New Roman"/>
                <w:noProof/>
                <w:sz w:val="24"/>
                <w:szCs w:val="24"/>
              </w:rPr>
            </w:pPr>
          </w:p>
          <w:p w14:paraId="57567066" w14:textId="77777777" w:rsidR="005E09C7" w:rsidRDefault="005E09C7" w:rsidP="002F1535">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IN" w:eastAsia="en-IN" w:bidi="bn-IN"/>
              </w:rPr>
              <w:drawing>
                <wp:inline distT="0" distB="0" distL="0" distR="0" wp14:anchorId="00F57B92" wp14:editId="6492539F">
                  <wp:extent cx="1946156" cy="6099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0005.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46156" cy="609988"/>
                          </a:xfrm>
                          <a:prstGeom prst="rect">
                            <a:avLst/>
                          </a:prstGeom>
                        </pic:spPr>
                      </pic:pic>
                    </a:graphicData>
                  </a:graphic>
                </wp:inline>
              </w:drawing>
            </w:r>
          </w:p>
        </w:tc>
      </w:tr>
      <w:tr w:rsidR="005E09C7" w14:paraId="70B26650" w14:textId="77777777" w:rsidTr="00FB035F">
        <w:tc>
          <w:tcPr>
            <w:tcW w:w="3252" w:type="dxa"/>
          </w:tcPr>
          <w:p w14:paraId="1693DAC3" w14:textId="77777777" w:rsidR="005E09C7" w:rsidRDefault="005E09C7" w:rsidP="002F1535">
            <w:pPr>
              <w:spacing w:line="360" w:lineRule="auto"/>
              <w:jc w:val="center"/>
              <w:rPr>
                <w:rFonts w:ascii="Times New Roman" w:hAnsi="Times New Roman" w:cs="Times New Roman"/>
                <w:sz w:val="24"/>
                <w:szCs w:val="24"/>
              </w:rPr>
            </w:pPr>
            <w:r>
              <w:rPr>
                <w:rFonts w:ascii="Times New Roman" w:hAnsi="Times New Roman" w:cs="Times New Roman"/>
                <w:sz w:val="24"/>
                <w:szCs w:val="24"/>
              </w:rPr>
              <w:t>(a)</w:t>
            </w:r>
          </w:p>
        </w:tc>
        <w:tc>
          <w:tcPr>
            <w:tcW w:w="2818" w:type="dxa"/>
            <w:gridSpan w:val="2"/>
          </w:tcPr>
          <w:p w14:paraId="413C1C5E" w14:textId="77777777" w:rsidR="005E09C7" w:rsidRDefault="005E09C7" w:rsidP="002F1535">
            <w:pPr>
              <w:spacing w:line="360" w:lineRule="auto"/>
              <w:jc w:val="center"/>
              <w:rPr>
                <w:rFonts w:ascii="Times New Roman" w:hAnsi="Times New Roman" w:cs="Times New Roman"/>
                <w:sz w:val="24"/>
                <w:szCs w:val="24"/>
              </w:rPr>
            </w:pPr>
            <w:r>
              <w:rPr>
                <w:rFonts w:ascii="Times New Roman" w:hAnsi="Times New Roman" w:cs="Times New Roman"/>
                <w:sz w:val="24"/>
                <w:szCs w:val="24"/>
              </w:rPr>
              <w:t>(b)</w:t>
            </w:r>
          </w:p>
        </w:tc>
        <w:tc>
          <w:tcPr>
            <w:tcW w:w="3280" w:type="dxa"/>
          </w:tcPr>
          <w:p w14:paraId="3A191E76" w14:textId="77777777" w:rsidR="005E09C7" w:rsidRDefault="005E09C7" w:rsidP="002F1535">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r>
      <w:tr w:rsidR="005B6851" w14:paraId="0BDA1E13" w14:textId="77777777" w:rsidTr="00FB035F">
        <w:tc>
          <w:tcPr>
            <w:tcW w:w="4675" w:type="dxa"/>
            <w:gridSpan w:val="2"/>
          </w:tcPr>
          <w:p w14:paraId="621EE756" w14:textId="4A0DACE4" w:rsidR="005B6851" w:rsidRDefault="005B6851" w:rsidP="002F1535">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IN" w:eastAsia="en-IN" w:bidi="bn-IN"/>
              </w:rPr>
              <w:drawing>
                <wp:inline distT="0" distB="0" distL="0" distR="0" wp14:anchorId="09AE9128" wp14:editId="09035558">
                  <wp:extent cx="1684696" cy="121946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0005.b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84696" cy="1219466"/>
                          </a:xfrm>
                          <a:prstGeom prst="rect">
                            <a:avLst/>
                          </a:prstGeom>
                        </pic:spPr>
                      </pic:pic>
                    </a:graphicData>
                  </a:graphic>
                </wp:inline>
              </w:drawing>
            </w:r>
          </w:p>
        </w:tc>
        <w:tc>
          <w:tcPr>
            <w:tcW w:w="4675" w:type="dxa"/>
            <w:gridSpan w:val="2"/>
          </w:tcPr>
          <w:p w14:paraId="39F8762B" w14:textId="38EE1B84" w:rsidR="005B6851" w:rsidRDefault="005B6851" w:rsidP="002F1535">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IN" w:eastAsia="en-IN" w:bidi="bn-IN"/>
              </w:rPr>
              <w:drawing>
                <wp:inline distT="0" distB="0" distL="0" distR="0" wp14:anchorId="21A2737E" wp14:editId="703568C2">
                  <wp:extent cx="1241513" cy="121946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0005.b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241513" cy="1219466"/>
                          </a:xfrm>
                          <a:prstGeom prst="rect">
                            <a:avLst/>
                          </a:prstGeom>
                        </pic:spPr>
                      </pic:pic>
                    </a:graphicData>
                  </a:graphic>
                </wp:inline>
              </w:drawing>
            </w:r>
          </w:p>
        </w:tc>
      </w:tr>
      <w:tr w:rsidR="005B6851" w14:paraId="1E5EC1F3" w14:textId="77777777" w:rsidTr="00FB035F">
        <w:tc>
          <w:tcPr>
            <w:tcW w:w="4675" w:type="dxa"/>
            <w:gridSpan w:val="2"/>
          </w:tcPr>
          <w:p w14:paraId="24BD450A" w14:textId="0C0E684D" w:rsidR="005B6851" w:rsidRDefault="005B6851" w:rsidP="002F1535">
            <w:pPr>
              <w:spacing w:line="360" w:lineRule="auto"/>
              <w:jc w:val="center"/>
              <w:rPr>
                <w:rFonts w:ascii="Times New Roman" w:hAnsi="Times New Roman" w:cs="Times New Roman"/>
                <w:sz w:val="24"/>
                <w:szCs w:val="24"/>
              </w:rPr>
            </w:pPr>
            <w:r>
              <w:rPr>
                <w:rFonts w:ascii="Times New Roman" w:hAnsi="Times New Roman" w:cs="Times New Roman"/>
                <w:sz w:val="24"/>
                <w:szCs w:val="24"/>
              </w:rPr>
              <w:t>(d)</w:t>
            </w:r>
          </w:p>
        </w:tc>
        <w:tc>
          <w:tcPr>
            <w:tcW w:w="4675" w:type="dxa"/>
            <w:gridSpan w:val="2"/>
          </w:tcPr>
          <w:p w14:paraId="40C69C16" w14:textId="1FC41962" w:rsidR="005B6851" w:rsidRDefault="005B6851" w:rsidP="002F1535">
            <w:pPr>
              <w:spacing w:line="360" w:lineRule="auto"/>
              <w:jc w:val="center"/>
              <w:rPr>
                <w:rFonts w:ascii="Times New Roman" w:hAnsi="Times New Roman" w:cs="Times New Roman"/>
                <w:sz w:val="24"/>
                <w:szCs w:val="24"/>
              </w:rPr>
            </w:pPr>
            <w:r>
              <w:rPr>
                <w:rFonts w:ascii="Times New Roman" w:hAnsi="Times New Roman" w:cs="Times New Roman"/>
                <w:sz w:val="24"/>
                <w:szCs w:val="24"/>
              </w:rPr>
              <w:t>(e)</w:t>
            </w:r>
          </w:p>
        </w:tc>
      </w:tr>
    </w:tbl>
    <w:p w14:paraId="34434578" w14:textId="77777777" w:rsidR="00AC3D5A" w:rsidRDefault="00AC3D5A" w:rsidP="006D3A26">
      <w:pPr>
        <w:spacing w:line="360" w:lineRule="auto"/>
        <w:jc w:val="both"/>
        <w:rPr>
          <w:rFonts w:ascii="Times New Roman" w:hAnsi="Times New Roman" w:cs="Times New Roman"/>
          <w:sz w:val="24"/>
          <w:szCs w:val="24"/>
        </w:rPr>
      </w:pPr>
    </w:p>
    <w:p w14:paraId="40C73F34" w14:textId="4C00DF53" w:rsidR="005B6851" w:rsidRDefault="00151406" w:rsidP="006D3A26">
      <w:pPr>
        <w:spacing w:line="360" w:lineRule="auto"/>
        <w:jc w:val="both"/>
        <w:rPr>
          <w:rFonts w:ascii="Times New Roman" w:hAnsi="Times New Roman" w:cs="Times New Roman"/>
          <w:sz w:val="24"/>
          <w:szCs w:val="24"/>
        </w:rPr>
      </w:pPr>
      <w:r>
        <w:rPr>
          <w:rFonts w:ascii="Times New Roman" w:hAnsi="Times New Roman" w:cs="Times New Roman"/>
          <w:sz w:val="24"/>
          <w:szCs w:val="24"/>
          <w:highlight w:val="yellow"/>
        </w:rPr>
        <w:lastRenderedPageBreak/>
        <w:t>Figure 4</w:t>
      </w:r>
      <w:r w:rsidR="005E09C7" w:rsidRPr="00262CF9">
        <w:rPr>
          <w:rFonts w:ascii="Times New Roman" w:hAnsi="Times New Roman" w:cs="Times New Roman"/>
          <w:sz w:val="24"/>
          <w:szCs w:val="24"/>
          <w:highlight w:val="yellow"/>
        </w:rPr>
        <w:t>:</w:t>
      </w:r>
      <w:r w:rsidR="005E09C7">
        <w:rPr>
          <w:rFonts w:ascii="Times New Roman" w:hAnsi="Times New Roman" w:cs="Times New Roman"/>
          <w:sz w:val="24"/>
          <w:szCs w:val="24"/>
        </w:rPr>
        <w:t xml:space="preserve"> </w:t>
      </w:r>
      <w:r w:rsidR="007B601D">
        <w:rPr>
          <w:rFonts w:ascii="Times New Roman" w:hAnsi="Times New Roman" w:cs="Times New Roman"/>
          <w:sz w:val="24"/>
          <w:szCs w:val="24"/>
        </w:rPr>
        <w:t>Error case analysis. (a) – Table that contain texts and non-texts, (b) – Graph containing texts and non-text, (c) – signature, (d) –text region with black background (or inverted text), (e) –text region with white background.</w:t>
      </w:r>
    </w:p>
    <w:p w14:paraId="355251C6" w14:textId="755C56D8" w:rsidR="00AC3D5A" w:rsidRPr="00984456" w:rsidRDefault="00170A1A" w:rsidP="00170A1A">
      <w:pPr>
        <w:pStyle w:val="ListParagraph"/>
        <w:numPr>
          <w:ilvl w:val="0"/>
          <w:numId w:val="1"/>
        </w:numPr>
        <w:spacing w:line="360" w:lineRule="auto"/>
        <w:jc w:val="both"/>
        <w:rPr>
          <w:rFonts w:ascii="Times New Roman" w:hAnsi="Times New Roman" w:cs="Times New Roman"/>
          <w:b/>
          <w:sz w:val="24"/>
          <w:szCs w:val="24"/>
        </w:rPr>
      </w:pPr>
      <w:r w:rsidRPr="00984456">
        <w:rPr>
          <w:rFonts w:ascii="Times New Roman" w:hAnsi="Times New Roman" w:cs="Times New Roman"/>
          <w:b/>
          <w:sz w:val="24"/>
          <w:szCs w:val="24"/>
        </w:rPr>
        <w:t>Conclusion</w:t>
      </w:r>
    </w:p>
    <w:p w14:paraId="3217F65E" w14:textId="34775660" w:rsidR="00EE50BA" w:rsidRDefault="00EE50BA" w:rsidP="00EE50BA">
      <w:pPr>
        <w:spacing w:line="360" w:lineRule="auto"/>
        <w:jc w:val="both"/>
        <w:rPr>
          <w:rFonts w:ascii="Times New Roman" w:hAnsi="Times New Roman" w:cs="Times New Roman"/>
          <w:sz w:val="24"/>
          <w:szCs w:val="24"/>
        </w:rPr>
      </w:pPr>
      <w:r w:rsidRPr="00EE50BA">
        <w:rPr>
          <w:rFonts w:ascii="Times New Roman" w:hAnsi="Times New Roman" w:cs="Times New Roman"/>
          <w:sz w:val="24"/>
          <w:szCs w:val="24"/>
        </w:rPr>
        <w:t>In recent days, OCR plays a very important role due to the emerging multimedia technology. As a result text non-text separation has begun to gain courtesy. A proper text non-text separation algorithm efficiently separate non-text components from textual part, which increase the performance of the OCR in further steps. In this paper, we have proposed a region based text non-text separation method for the said purpose. We have proposed a modified version (rotation invariant) of LTP. The main idea of using rotation invariant is that it removes the redundant features and decreases the feature dimension. The proposed method is compared with various s</w:t>
      </w:r>
      <w:r w:rsidR="00D55C97">
        <w:rPr>
          <w:rFonts w:ascii="Times New Roman" w:hAnsi="Times New Roman" w:cs="Times New Roman"/>
          <w:sz w:val="24"/>
          <w:szCs w:val="24"/>
        </w:rPr>
        <w:t xml:space="preserve">tate-of-the-art methods and various </w:t>
      </w:r>
      <w:r w:rsidRPr="00EE50BA">
        <w:rPr>
          <w:rFonts w:ascii="Times New Roman" w:hAnsi="Times New Roman" w:cs="Times New Roman"/>
          <w:sz w:val="24"/>
          <w:szCs w:val="24"/>
        </w:rPr>
        <w:t xml:space="preserve">versions of LBP, LTP and LTrP. Our proposed method, rotation invariant LTP yields an outstanding outcome providing recognition accuracy of 97.09%. The proposed method outperforms other variations of LBP, LTP and LtrP as well as some commonly used methods like – GLCM, GLRLM and HOG on the used database. </w:t>
      </w:r>
      <w:r w:rsidR="00093E49">
        <w:rPr>
          <w:rFonts w:ascii="Times New Roman" w:hAnsi="Times New Roman" w:cs="Times New Roman"/>
          <w:sz w:val="24"/>
          <w:szCs w:val="24"/>
        </w:rPr>
        <w:t>Besides, we have also proposed a novel f</w:t>
      </w:r>
      <w:r w:rsidR="00D55C97">
        <w:rPr>
          <w:rFonts w:ascii="Times New Roman" w:hAnsi="Times New Roman" w:cs="Times New Roman"/>
          <w:sz w:val="24"/>
          <w:szCs w:val="24"/>
        </w:rPr>
        <w:t xml:space="preserve">eature selection method which is a modified version of </w:t>
      </w:r>
      <w:r w:rsidR="00093E49">
        <w:rPr>
          <w:rFonts w:ascii="Times New Roman" w:hAnsi="Times New Roman" w:cs="Times New Roman"/>
          <w:sz w:val="24"/>
          <w:szCs w:val="24"/>
        </w:rPr>
        <w:t>BPSO. The proposed feature selection method successfully removes all the redundant features that decrease the feature dimension as well as increase the classification accuracy. Though the increase in classification accuracy is very marginal (accuracy incr</w:t>
      </w:r>
      <w:r w:rsidR="00D55C97">
        <w:rPr>
          <w:rFonts w:ascii="Times New Roman" w:hAnsi="Times New Roman" w:cs="Times New Roman"/>
          <w:sz w:val="24"/>
          <w:szCs w:val="24"/>
        </w:rPr>
        <w:t>eases to 97.5% from 97.09%),</w:t>
      </w:r>
      <w:r w:rsidR="00093E49">
        <w:rPr>
          <w:rFonts w:ascii="Times New Roman" w:hAnsi="Times New Roman" w:cs="Times New Roman"/>
          <w:sz w:val="24"/>
          <w:szCs w:val="24"/>
        </w:rPr>
        <w:t xml:space="preserve"> we have noticed a feature dimension reduction of approximately 55%. </w:t>
      </w:r>
      <w:r w:rsidR="00374E2A">
        <w:rPr>
          <w:rFonts w:ascii="Times New Roman" w:hAnsi="Times New Roman" w:cs="Times New Roman"/>
          <w:sz w:val="24"/>
          <w:szCs w:val="24"/>
        </w:rPr>
        <w:t xml:space="preserve">Besides, we have compared the feature selection method with other state-of-the-art wrapper methods namely, GA, GSA, PSO, DGA, BGSO and HMOGA. The comparison result has also empirically revealed that the proposed BPSO method outperforms all the methods mentioned before. </w:t>
      </w:r>
      <w:r w:rsidRPr="00EE50BA">
        <w:rPr>
          <w:rFonts w:ascii="Times New Roman" w:hAnsi="Times New Roman" w:cs="Times New Roman"/>
          <w:sz w:val="24"/>
          <w:szCs w:val="24"/>
        </w:rPr>
        <w:t>Though the current system provides a promising result</w:t>
      </w:r>
      <w:r w:rsidR="0039604F">
        <w:rPr>
          <w:rFonts w:ascii="Times New Roman" w:hAnsi="Times New Roman" w:cs="Times New Roman"/>
          <w:sz w:val="24"/>
          <w:szCs w:val="24"/>
        </w:rPr>
        <w:t xml:space="preserve"> with the help of very little feature dimension</w:t>
      </w:r>
      <w:r w:rsidRPr="00EE50BA">
        <w:rPr>
          <w:rFonts w:ascii="Times New Roman" w:hAnsi="Times New Roman" w:cs="Times New Roman"/>
          <w:sz w:val="24"/>
          <w:szCs w:val="24"/>
        </w:rPr>
        <w:t>, but the method falters in some of the cases like – pie chart, situations whe</w:t>
      </w:r>
      <w:r w:rsidR="001A7B05">
        <w:rPr>
          <w:rFonts w:ascii="Times New Roman" w:hAnsi="Times New Roman" w:cs="Times New Roman"/>
          <w:sz w:val="24"/>
          <w:szCs w:val="24"/>
        </w:rPr>
        <w:t>re text embeds with non-text</w:t>
      </w:r>
      <w:r w:rsidRPr="00EE50BA">
        <w:rPr>
          <w:rFonts w:ascii="Times New Roman" w:hAnsi="Times New Roman" w:cs="Times New Roman"/>
          <w:sz w:val="24"/>
          <w:szCs w:val="24"/>
        </w:rPr>
        <w:t xml:space="preserve">. </w:t>
      </w:r>
      <w:r w:rsidR="00ED7505">
        <w:rPr>
          <w:rFonts w:ascii="Times New Roman" w:hAnsi="Times New Roman" w:cs="Times New Roman"/>
          <w:sz w:val="24"/>
          <w:szCs w:val="24"/>
        </w:rPr>
        <w:t xml:space="preserve">We have also </w:t>
      </w:r>
      <w:r w:rsidR="00065358">
        <w:rPr>
          <w:rFonts w:ascii="Times New Roman" w:hAnsi="Times New Roman" w:cs="Times New Roman"/>
          <w:sz w:val="24"/>
          <w:szCs w:val="24"/>
        </w:rPr>
        <w:t xml:space="preserve">discussed with </w:t>
      </w:r>
      <w:r w:rsidR="00ED7505">
        <w:rPr>
          <w:rFonts w:ascii="Times New Roman" w:hAnsi="Times New Roman" w:cs="Times New Roman"/>
          <w:sz w:val="24"/>
          <w:szCs w:val="24"/>
        </w:rPr>
        <w:t>several error cases in the</w:t>
      </w:r>
      <w:r w:rsidR="00065358">
        <w:rPr>
          <w:rFonts w:ascii="Times New Roman" w:hAnsi="Times New Roman" w:cs="Times New Roman"/>
          <w:sz w:val="24"/>
          <w:szCs w:val="24"/>
        </w:rPr>
        <w:t xml:space="preserve"> section 4.5</w:t>
      </w:r>
      <w:r w:rsidR="00ED7505">
        <w:rPr>
          <w:rFonts w:ascii="Times New Roman" w:hAnsi="Times New Roman" w:cs="Times New Roman"/>
          <w:sz w:val="24"/>
          <w:szCs w:val="24"/>
        </w:rPr>
        <w:t xml:space="preserve">. </w:t>
      </w:r>
      <w:r w:rsidR="006F2861">
        <w:rPr>
          <w:rFonts w:ascii="Times New Roman" w:hAnsi="Times New Roman" w:cs="Times New Roman"/>
          <w:sz w:val="24"/>
          <w:szCs w:val="24"/>
        </w:rPr>
        <w:t>As a future scope,</w:t>
      </w:r>
      <w:r w:rsidRPr="00EE50BA">
        <w:rPr>
          <w:rFonts w:ascii="Times New Roman" w:hAnsi="Times New Roman" w:cs="Times New Roman"/>
          <w:sz w:val="24"/>
          <w:szCs w:val="24"/>
        </w:rPr>
        <w:t xml:space="preserve"> we can improve the method to deal with those error cases and extend our experimental domain to some other complex datasets.</w:t>
      </w:r>
      <w:r w:rsidR="004E165E">
        <w:rPr>
          <w:rFonts w:ascii="Times New Roman" w:hAnsi="Times New Roman" w:cs="Times New Roman"/>
          <w:sz w:val="24"/>
          <w:szCs w:val="24"/>
        </w:rPr>
        <w:t xml:space="preserve"> </w:t>
      </w:r>
    </w:p>
    <w:p w14:paraId="5C533B07" w14:textId="77777777" w:rsidR="003368AD" w:rsidRPr="00984456" w:rsidRDefault="003368AD" w:rsidP="006D3A26">
      <w:pPr>
        <w:spacing w:line="360" w:lineRule="auto"/>
        <w:jc w:val="both"/>
        <w:rPr>
          <w:rFonts w:ascii="Times New Roman" w:hAnsi="Times New Roman" w:cs="Times New Roman"/>
          <w:b/>
          <w:sz w:val="24"/>
          <w:szCs w:val="24"/>
        </w:rPr>
      </w:pPr>
      <w:r w:rsidRPr="00984456">
        <w:rPr>
          <w:rFonts w:ascii="Times New Roman" w:hAnsi="Times New Roman" w:cs="Times New Roman"/>
          <w:b/>
          <w:sz w:val="24"/>
          <w:szCs w:val="24"/>
        </w:rPr>
        <w:t>Reference:</w:t>
      </w:r>
    </w:p>
    <w:p w14:paraId="49347CD9" w14:textId="0BFB8077" w:rsidR="00A655C7" w:rsidRPr="00A655C7" w:rsidRDefault="003368AD" w:rsidP="00A655C7">
      <w:pPr>
        <w:widowControl w:val="0"/>
        <w:autoSpaceDE w:val="0"/>
        <w:autoSpaceDN w:val="0"/>
        <w:adjustRightInd w:val="0"/>
        <w:spacing w:line="360" w:lineRule="auto"/>
        <w:ind w:left="640" w:hanging="640"/>
        <w:rPr>
          <w:rFonts w:ascii="Times New Roman" w:hAnsi="Times New Roman" w:cs="Times New Roman"/>
          <w:noProof/>
          <w:sz w:val="24"/>
          <w:szCs w:val="24"/>
        </w:rPr>
      </w:pPr>
      <w:r w:rsidRPr="004F2031">
        <w:rPr>
          <w:rFonts w:ascii="Times New Roman" w:hAnsi="Times New Roman" w:cs="Times New Roman"/>
          <w:sz w:val="24"/>
          <w:szCs w:val="24"/>
        </w:rPr>
        <w:fldChar w:fldCharType="begin" w:fldLock="1"/>
      </w:r>
      <w:r w:rsidRPr="004F2031">
        <w:rPr>
          <w:rFonts w:ascii="Times New Roman" w:hAnsi="Times New Roman" w:cs="Times New Roman"/>
          <w:sz w:val="24"/>
          <w:szCs w:val="24"/>
        </w:rPr>
        <w:instrText xml:space="preserve">ADDIN Mendeley Bibliography CSL_BIBLIOGRAPHY </w:instrText>
      </w:r>
      <w:r w:rsidRPr="004F2031">
        <w:rPr>
          <w:rFonts w:ascii="Times New Roman" w:hAnsi="Times New Roman" w:cs="Times New Roman"/>
          <w:sz w:val="24"/>
          <w:szCs w:val="24"/>
        </w:rPr>
        <w:fldChar w:fldCharType="separate"/>
      </w:r>
      <w:r w:rsidR="00A655C7" w:rsidRPr="00A655C7">
        <w:rPr>
          <w:rFonts w:ascii="Times New Roman" w:hAnsi="Times New Roman" w:cs="Times New Roman"/>
          <w:noProof/>
          <w:sz w:val="24"/>
          <w:szCs w:val="24"/>
        </w:rPr>
        <w:t>[1]</w:t>
      </w:r>
      <w:r w:rsidR="00A655C7" w:rsidRPr="00A655C7">
        <w:rPr>
          <w:rFonts w:ascii="Times New Roman" w:hAnsi="Times New Roman" w:cs="Times New Roman"/>
          <w:noProof/>
          <w:sz w:val="24"/>
          <w:szCs w:val="24"/>
        </w:rPr>
        <w:tab/>
        <w:t xml:space="preserve">X. C. Yin, Z. Y. Zuo, S. Tian, and C. L. Liu, “Text Detection, Tracking and Recognition in Video: A Comprehensive Survey,” </w:t>
      </w:r>
      <w:r w:rsidR="00A655C7" w:rsidRPr="00A655C7">
        <w:rPr>
          <w:rFonts w:ascii="Times New Roman" w:hAnsi="Times New Roman" w:cs="Times New Roman"/>
          <w:i/>
          <w:iCs/>
          <w:noProof/>
          <w:sz w:val="24"/>
          <w:szCs w:val="24"/>
        </w:rPr>
        <w:t>IEEE Transactions on Image Processing</w:t>
      </w:r>
      <w:r w:rsidR="00A655C7" w:rsidRPr="00A655C7">
        <w:rPr>
          <w:rFonts w:ascii="Times New Roman" w:hAnsi="Times New Roman" w:cs="Times New Roman"/>
          <w:noProof/>
          <w:sz w:val="24"/>
          <w:szCs w:val="24"/>
        </w:rPr>
        <w:t xml:space="preserve">, vol. 25, </w:t>
      </w:r>
      <w:r w:rsidR="00A655C7" w:rsidRPr="00A655C7">
        <w:rPr>
          <w:rFonts w:ascii="Times New Roman" w:hAnsi="Times New Roman" w:cs="Times New Roman"/>
          <w:noProof/>
          <w:sz w:val="24"/>
          <w:szCs w:val="24"/>
        </w:rPr>
        <w:lastRenderedPageBreak/>
        <w:t>no. 6. Institute of Electrical and Electronics Engineers Inc., pp. 2752–2773, Jun-2016.</w:t>
      </w:r>
    </w:p>
    <w:p w14:paraId="7DA670A9" w14:textId="77777777" w:rsidR="00A655C7" w:rsidRPr="00A655C7" w:rsidRDefault="00A655C7" w:rsidP="00A655C7">
      <w:pPr>
        <w:widowControl w:val="0"/>
        <w:autoSpaceDE w:val="0"/>
        <w:autoSpaceDN w:val="0"/>
        <w:adjustRightInd w:val="0"/>
        <w:spacing w:line="360" w:lineRule="auto"/>
        <w:ind w:left="640" w:hanging="640"/>
        <w:rPr>
          <w:rFonts w:ascii="Times New Roman" w:hAnsi="Times New Roman" w:cs="Times New Roman"/>
          <w:noProof/>
          <w:sz w:val="24"/>
          <w:szCs w:val="24"/>
        </w:rPr>
      </w:pPr>
      <w:r w:rsidRPr="00A655C7">
        <w:rPr>
          <w:rFonts w:ascii="Times New Roman" w:hAnsi="Times New Roman" w:cs="Times New Roman"/>
          <w:noProof/>
          <w:sz w:val="24"/>
          <w:szCs w:val="24"/>
        </w:rPr>
        <w:t>[2]</w:t>
      </w:r>
      <w:r w:rsidRPr="00A655C7">
        <w:rPr>
          <w:rFonts w:ascii="Times New Roman" w:hAnsi="Times New Roman" w:cs="Times New Roman"/>
          <w:noProof/>
          <w:sz w:val="24"/>
          <w:szCs w:val="24"/>
        </w:rPr>
        <w:tab/>
        <w:t xml:space="preserve">T. A. Tran, I. S. Na, and S. H. Kim, “Separation of text and non-text in document layout analysis using a recursive filter,” </w:t>
      </w:r>
      <w:r w:rsidRPr="00A655C7">
        <w:rPr>
          <w:rFonts w:ascii="Times New Roman" w:hAnsi="Times New Roman" w:cs="Times New Roman"/>
          <w:i/>
          <w:iCs/>
          <w:noProof/>
          <w:sz w:val="24"/>
          <w:szCs w:val="24"/>
        </w:rPr>
        <w:t>KSII Trans. Internet Inf. Syst.</w:t>
      </w:r>
      <w:r w:rsidRPr="00A655C7">
        <w:rPr>
          <w:rFonts w:ascii="Times New Roman" w:hAnsi="Times New Roman" w:cs="Times New Roman"/>
          <w:noProof/>
          <w:sz w:val="24"/>
          <w:szCs w:val="24"/>
        </w:rPr>
        <w:t>, vol. 9, no. 10, pp. 4072–4091, 2015.</w:t>
      </w:r>
    </w:p>
    <w:p w14:paraId="753D0FCF" w14:textId="77777777" w:rsidR="00A655C7" w:rsidRPr="00A655C7" w:rsidRDefault="00A655C7" w:rsidP="00A655C7">
      <w:pPr>
        <w:widowControl w:val="0"/>
        <w:autoSpaceDE w:val="0"/>
        <w:autoSpaceDN w:val="0"/>
        <w:adjustRightInd w:val="0"/>
        <w:spacing w:line="360" w:lineRule="auto"/>
        <w:ind w:left="640" w:hanging="640"/>
        <w:rPr>
          <w:rFonts w:ascii="Times New Roman" w:hAnsi="Times New Roman" w:cs="Times New Roman"/>
          <w:noProof/>
          <w:sz w:val="24"/>
          <w:szCs w:val="24"/>
        </w:rPr>
      </w:pPr>
      <w:r w:rsidRPr="00A655C7">
        <w:rPr>
          <w:rFonts w:ascii="Times New Roman" w:hAnsi="Times New Roman" w:cs="Times New Roman"/>
          <w:noProof/>
          <w:sz w:val="24"/>
          <w:szCs w:val="24"/>
        </w:rPr>
        <w:t>[3]</w:t>
      </w:r>
      <w:r w:rsidRPr="00A655C7">
        <w:rPr>
          <w:rFonts w:ascii="Times New Roman" w:hAnsi="Times New Roman" w:cs="Times New Roman"/>
          <w:noProof/>
          <w:sz w:val="24"/>
          <w:szCs w:val="24"/>
        </w:rPr>
        <w:tab/>
        <w:t xml:space="preserve">C. Yu, Y. Song, and Y. Zhang, “Scene text localization using edge analysis and feature pool,” </w:t>
      </w:r>
      <w:r w:rsidRPr="00A655C7">
        <w:rPr>
          <w:rFonts w:ascii="Times New Roman" w:hAnsi="Times New Roman" w:cs="Times New Roman"/>
          <w:i/>
          <w:iCs/>
          <w:noProof/>
          <w:sz w:val="24"/>
          <w:szCs w:val="24"/>
        </w:rPr>
        <w:t>Neurocomputing</w:t>
      </w:r>
      <w:r w:rsidRPr="00A655C7">
        <w:rPr>
          <w:rFonts w:ascii="Times New Roman" w:hAnsi="Times New Roman" w:cs="Times New Roman"/>
          <w:noProof/>
          <w:sz w:val="24"/>
          <w:szCs w:val="24"/>
        </w:rPr>
        <w:t>, vol. 175, no. PartA, pp. 652–661, 2016.</w:t>
      </w:r>
    </w:p>
    <w:p w14:paraId="42946153" w14:textId="77777777" w:rsidR="00A655C7" w:rsidRPr="00A655C7" w:rsidRDefault="00A655C7" w:rsidP="00A655C7">
      <w:pPr>
        <w:widowControl w:val="0"/>
        <w:autoSpaceDE w:val="0"/>
        <w:autoSpaceDN w:val="0"/>
        <w:adjustRightInd w:val="0"/>
        <w:spacing w:line="360" w:lineRule="auto"/>
        <w:ind w:left="640" w:hanging="640"/>
        <w:rPr>
          <w:rFonts w:ascii="Times New Roman" w:hAnsi="Times New Roman" w:cs="Times New Roman"/>
          <w:noProof/>
          <w:sz w:val="24"/>
          <w:szCs w:val="24"/>
        </w:rPr>
      </w:pPr>
      <w:r w:rsidRPr="00A655C7">
        <w:rPr>
          <w:rFonts w:ascii="Times New Roman" w:hAnsi="Times New Roman" w:cs="Times New Roman"/>
          <w:noProof/>
          <w:sz w:val="24"/>
          <w:szCs w:val="24"/>
        </w:rPr>
        <w:t>[4]</w:t>
      </w:r>
      <w:r w:rsidRPr="00A655C7">
        <w:rPr>
          <w:rFonts w:ascii="Times New Roman" w:hAnsi="Times New Roman" w:cs="Times New Roman"/>
          <w:noProof/>
          <w:sz w:val="24"/>
          <w:szCs w:val="24"/>
        </w:rPr>
        <w:tab/>
        <w:t xml:space="preserve">M. D. A. Asif, U. U. Tariq, M. N. Baig, and W. Ahmad, “A novel hybrid method for text detection and extraction from news videos,” </w:t>
      </w:r>
      <w:r w:rsidRPr="00A655C7">
        <w:rPr>
          <w:rFonts w:ascii="Times New Roman" w:hAnsi="Times New Roman" w:cs="Times New Roman"/>
          <w:i/>
          <w:iCs/>
          <w:noProof/>
          <w:sz w:val="24"/>
          <w:szCs w:val="24"/>
        </w:rPr>
        <w:t>Middle - East J. Sci. Res.</w:t>
      </w:r>
      <w:r w:rsidRPr="00A655C7">
        <w:rPr>
          <w:rFonts w:ascii="Times New Roman" w:hAnsi="Times New Roman" w:cs="Times New Roman"/>
          <w:noProof/>
          <w:sz w:val="24"/>
          <w:szCs w:val="24"/>
        </w:rPr>
        <w:t>, vol. 19, no. 5, pp. 716–722, 2014.</w:t>
      </w:r>
    </w:p>
    <w:p w14:paraId="516680FF" w14:textId="77777777" w:rsidR="00A655C7" w:rsidRPr="00A655C7" w:rsidRDefault="00A655C7" w:rsidP="00A655C7">
      <w:pPr>
        <w:widowControl w:val="0"/>
        <w:autoSpaceDE w:val="0"/>
        <w:autoSpaceDN w:val="0"/>
        <w:adjustRightInd w:val="0"/>
        <w:spacing w:line="360" w:lineRule="auto"/>
        <w:ind w:left="640" w:hanging="640"/>
        <w:rPr>
          <w:rFonts w:ascii="Times New Roman" w:hAnsi="Times New Roman" w:cs="Times New Roman"/>
          <w:noProof/>
          <w:sz w:val="24"/>
          <w:szCs w:val="24"/>
        </w:rPr>
      </w:pPr>
      <w:r w:rsidRPr="00A655C7">
        <w:rPr>
          <w:rFonts w:ascii="Times New Roman" w:hAnsi="Times New Roman" w:cs="Times New Roman"/>
          <w:noProof/>
          <w:sz w:val="24"/>
          <w:szCs w:val="24"/>
        </w:rPr>
        <w:t>[5]</w:t>
      </w:r>
      <w:r w:rsidRPr="00A655C7">
        <w:rPr>
          <w:rFonts w:ascii="Times New Roman" w:hAnsi="Times New Roman" w:cs="Times New Roman"/>
          <w:noProof/>
          <w:sz w:val="24"/>
          <w:szCs w:val="24"/>
        </w:rPr>
        <w:tab/>
        <w:t xml:space="preserve">R. Sarkar, S. Moulik, N. Das, S. Basu, M. Nasipuri, and M. Kundu, “Suppression of non-text components in handwritten document images,” in </w:t>
      </w:r>
      <w:r w:rsidRPr="00A655C7">
        <w:rPr>
          <w:rFonts w:ascii="Times New Roman" w:hAnsi="Times New Roman" w:cs="Times New Roman"/>
          <w:i/>
          <w:iCs/>
          <w:noProof/>
          <w:sz w:val="24"/>
          <w:szCs w:val="24"/>
        </w:rPr>
        <w:t>ICIIP 2011 - Proceedings: 2011 International Conference on Image Information Processing</w:t>
      </w:r>
      <w:r w:rsidRPr="00A655C7">
        <w:rPr>
          <w:rFonts w:ascii="Times New Roman" w:hAnsi="Times New Roman" w:cs="Times New Roman"/>
          <w:noProof/>
          <w:sz w:val="24"/>
          <w:szCs w:val="24"/>
        </w:rPr>
        <w:t>, 2011.</w:t>
      </w:r>
    </w:p>
    <w:p w14:paraId="646F9A4A" w14:textId="77777777" w:rsidR="00A655C7" w:rsidRPr="00A655C7" w:rsidRDefault="00A655C7" w:rsidP="00A655C7">
      <w:pPr>
        <w:widowControl w:val="0"/>
        <w:autoSpaceDE w:val="0"/>
        <w:autoSpaceDN w:val="0"/>
        <w:adjustRightInd w:val="0"/>
        <w:spacing w:line="360" w:lineRule="auto"/>
        <w:ind w:left="640" w:hanging="640"/>
        <w:rPr>
          <w:rFonts w:ascii="Times New Roman" w:hAnsi="Times New Roman" w:cs="Times New Roman"/>
          <w:noProof/>
          <w:sz w:val="24"/>
          <w:szCs w:val="24"/>
        </w:rPr>
      </w:pPr>
      <w:r w:rsidRPr="00A655C7">
        <w:rPr>
          <w:rFonts w:ascii="Times New Roman" w:hAnsi="Times New Roman" w:cs="Times New Roman"/>
          <w:noProof/>
          <w:sz w:val="24"/>
          <w:szCs w:val="24"/>
        </w:rPr>
        <w:t>[6]</w:t>
      </w:r>
      <w:r w:rsidRPr="00A655C7">
        <w:rPr>
          <w:rFonts w:ascii="Times New Roman" w:hAnsi="Times New Roman" w:cs="Times New Roman"/>
          <w:noProof/>
          <w:sz w:val="24"/>
          <w:szCs w:val="24"/>
        </w:rPr>
        <w:tab/>
        <w:t xml:space="preserve">O. K. Oyedotun and A. Khashman, “Document segmentation using textural features summarization and feedforward neural network,” </w:t>
      </w:r>
      <w:r w:rsidRPr="00A655C7">
        <w:rPr>
          <w:rFonts w:ascii="Times New Roman" w:hAnsi="Times New Roman" w:cs="Times New Roman"/>
          <w:i/>
          <w:iCs/>
          <w:noProof/>
          <w:sz w:val="24"/>
          <w:szCs w:val="24"/>
        </w:rPr>
        <w:t>Appl. Intell.</w:t>
      </w:r>
      <w:r w:rsidRPr="00A655C7">
        <w:rPr>
          <w:rFonts w:ascii="Times New Roman" w:hAnsi="Times New Roman" w:cs="Times New Roman"/>
          <w:noProof/>
          <w:sz w:val="24"/>
          <w:szCs w:val="24"/>
        </w:rPr>
        <w:t>, vol. 45, no. 1, pp. 198–212, Jul. 2016.</w:t>
      </w:r>
    </w:p>
    <w:p w14:paraId="287EF90D" w14:textId="77777777" w:rsidR="00A655C7" w:rsidRPr="00A655C7" w:rsidRDefault="00A655C7" w:rsidP="00A655C7">
      <w:pPr>
        <w:widowControl w:val="0"/>
        <w:autoSpaceDE w:val="0"/>
        <w:autoSpaceDN w:val="0"/>
        <w:adjustRightInd w:val="0"/>
        <w:spacing w:line="360" w:lineRule="auto"/>
        <w:ind w:left="640" w:hanging="640"/>
        <w:rPr>
          <w:rFonts w:ascii="Times New Roman" w:hAnsi="Times New Roman" w:cs="Times New Roman"/>
          <w:noProof/>
          <w:sz w:val="24"/>
          <w:szCs w:val="24"/>
        </w:rPr>
      </w:pPr>
      <w:r w:rsidRPr="00A655C7">
        <w:rPr>
          <w:rFonts w:ascii="Times New Roman" w:hAnsi="Times New Roman" w:cs="Times New Roman"/>
          <w:noProof/>
          <w:sz w:val="24"/>
          <w:szCs w:val="24"/>
        </w:rPr>
        <w:t>[7]</w:t>
      </w:r>
      <w:r w:rsidRPr="00A655C7">
        <w:rPr>
          <w:rFonts w:ascii="Times New Roman" w:hAnsi="Times New Roman" w:cs="Times New Roman"/>
          <w:noProof/>
          <w:sz w:val="24"/>
          <w:szCs w:val="24"/>
        </w:rPr>
        <w:tab/>
        <w:t xml:space="preserve">A. Antonacopoulos and R. T. Ritchings, “Representation and classification of complex-shaped printed regions using white tiles,” </w:t>
      </w:r>
      <w:r w:rsidRPr="00A655C7">
        <w:rPr>
          <w:rFonts w:ascii="Times New Roman" w:hAnsi="Times New Roman" w:cs="Times New Roman"/>
          <w:i/>
          <w:iCs/>
          <w:noProof/>
          <w:sz w:val="24"/>
          <w:szCs w:val="24"/>
        </w:rPr>
        <w:t>Proc. Int. Conf. Doc. Anal. Recognition, ICDAR</w:t>
      </w:r>
      <w:r w:rsidRPr="00A655C7">
        <w:rPr>
          <w:rFonts w:ascii="Times New Roman" w:hAnsi="Times New Roman" w:cs="Times New Roman"/>
          <w:noProof/>
          <w:sz w:val="24"/>
          <w:szCs w:val="24"/>
        </w:rPr>
        <w:t>, vol. 2, no. May, pp. 1132–1135, 1995.</w:t>
      </w:r>
    </w:p>
    <w:p w14:paraId="2A253E57" w14:textId="77777777" w:rsidR="00A655C7" w:rsidRPr="00A655C7" w:rsidRDefault="00A655C7" w:rsidP="00A655C7">
      <w:pPr>
        <w:widowControl w:val="0"/>
        <w:autoSpaceDE w:val="0"/>
        <w:autoSpaceDN w:val="0"/>
        <w:adjustRightInd w:val="0"/>
        <w:spacing w:line="360" w:lineRule="auto"/>
        <w:ind w:left="640" w:hanging="640"/>
        <w:rPr>
          <w:rFonts w:ascii="Times New Roman" w:hAnsi="Times New Roman" w:cs="Times New Roman"/>
          <w:noProof/>
          <w:sz w:val="24"/>
          <w:szCs w:val="24"/>
        </w:rPr>
      </w:pPr>
      <w:r w:rsidRPr="00A655C7">
        <w:rPr>
          <w:rFonts w:ascii="Times New Roman" w:hAnsi="Times New Roman" w:cs="Times New Roman"/>
          <w:noProof/>
          <w:sz w:val="24"/>
          <w:szCs w:val="24"/>
        </w:rPr>
        <w:t>[8]</w:t>
      </w:r>
      <w:r w:rsidRPr="00A655C7">
        <w:rPr>
          <w:rFonts w:ascii="Times New Roman" w:hAnsi="Times New Roman" w:cs="Times New Roman"/>
          <w:noProof/>
          <w:sz w:val="24"/>
          <w:szCs w:val="24"/>
        </w:rPr>
        <w:tab/>
        <w:t xml:space="preserve">F. Y. Shih and S.-S. Chen, “Adaptive document block segmentation and classification,” </w:t>
      </w:r>
      <w:r w:rsidRPr="00A655C7">
        <w:rPr>
          <w:rFonts w:ascii="Times New Roman" w:hAnsi="Times New Roman" w:cs="Times New Roman"/>
          <w:i/>
          <w:iCs/>
          <w:noProof/>
          <w:sz w:val="24"/>
          <w:szCs w:val="24"/>
        </w:rPr>
        <w:t>IEEE Trans. Syst. Man, Cybern. Part B</w:t>
      </w:r>
      <w:r w:rsidRPr="00A655C7">
        <w:rPr>
          <w:rFonts w:ascii="Times New Roman" w:hAnsi="Times New Roman" w:cs="Times New Roman"/>
          <w:noProof/>
          <w:sz w:val="24"/>
          <w:szCs w:val="24"/>
        </w:rPr>
        <w:t>, vol. 26, no. 5, pp. 797–802, 1996.</w:t>
      </w:r>
    </w:p>
    <w:p w14:paraId="71D5688B" w14:textId="77777777" w:rsidR="00A655C7" w:rsidRPr="00A655C7" w:rsidRDefault="00A655C7" w:rsidP="00A655C7">
      <w:pPr>
        <w:widowControl w:val="0"/>
        <w:autoSpaceDE w:val="0"/>
        <w:autoSpaceDN w:val="0"/>
        <w:adjustRightInd w:val="0"/>
        <w:spacing w:line="360" w:lineRule="auto"/>
        <w:ind w:left="640" w:hanging="640"/>
        <w:rPr>
          <w:rFonts w:ascii="Times New Roman" w:hAnsi="Times New Roman" w:cs="Times New Roman"/>
          <w:noProof/>
          <w:sz w:val="24"/>
          <w:szCs w:val="24"/>
        </w:rPr>
      </w:pPr>
      <w:r w:rsidRPr="00A655C7">
        <w:rPr>
          <w:rFonts w:ascii="Times New Roman" w:hAnsi="Times New Roman" w:cs="Times New Roman"/>
          <w:noProof/>
          <w:sz w:val="24"/>
          <w:szCs w:val="24"/>
        </w:rPr>
        <w:t>[9]</w:t>
      </w:r>
      <w:r w:rsidRPr="00A655C7">
        <w:rPr>
          <w:rFonts w:ascii="Times New Roman" w:hAnsi="Times New Roman" w:cs="Times New Roman"/>
          <w:noProof/>
          <w:sz w:val="24"/>
          <w:szCs w:val="24"/>
        </w:rPr>
        <w:tab/>
        <w:t xml:space="preserve">I. V Safonov, I. V Kurilin, M. N. Rychagov, and E. V Tolstaya, “Segmentation of Scanned Images of Newspapers and Magazines,” in </w:t>
      </w:r>
      <w:r w:rsidRPr="00A655C7">
        <w:rPr>
          <w:rFonts w:ascii="Times New Roman" w:hAnsi="Times New Roman" w:cs="Times New Roman"/>
          <w:i/>
          <w:iCs/>
          <w:noProof/>
          <w:sz w:val="24"/>
          <w:szCs w:val="24"/>
        </w:rPr>
        <w:t>Document Image Processing for Scanning and Printing</w:t>
      </w:r>
      <w:r w:rsidRPr="00A655C7">
        <w:rPr>
          <w:rFonts w:ascii="Times New Roman" w:hAnsi="Times New Roman" w:cs="Times New Roman"/>
          <w:noProof/>
          <w:sz w:val="24"/>
          <w:szCs w:val="24"/>
        </w:rPr>
        <w:t>, Springer, 2019, pp. 107–122.</w:t>
      </w:r>
    </w:p>
    <w:p w14:paraId="23188DA4" w14:textId="77777777" w:rsidR="00A655C7" w:rsidRPr="00A655C7" w:rsidRDefault="00A655C7" w:rsidP="00A655C7">
      <w:pPr>
        <w:widowControl w:val="0"/>
        <w:autoSpaceDE w:val="0"/>
        <w:autoSpaceDN w:val="0"/>
        <w:adjustRightInd w:val="0"/>
        <w:spacing w:line="360" w:lineRule="auto"/>
        <w:ind w:left="640" w:hanging="640"/>
        <w:rPr>
          <w:rFonts w:ascii="Times New Roman" w:hAnsi="Times New Roman" w:cs="Times New Roman"/>
          <w:noProof/>
          <w:sz w:val="24"/>
          <w:szCs w:val="24"/>
        </w:rPr>
      </w:pPr>
      <w:r w:rsidRPr="00A655C7">
        <w:rPr>
          <w:rFonts w:ascii="Times New Roman" w:hAnsi="Times New Roman" w:cs="Times New Roman"/>
          <w:noProof/>
          <w:sz w:val="24"/>
          <w:szCs w:val="24"/>
        </w:rPr>
        <w:t>[10]</w:t>
      </w:r>
      <w:r w:rsidRPr="00A655C7">
        <w:rPr>
          <w:rFonts w:ascii="Times New Roman" w:hAnsi="Times New Roman" w:cs="Times New Roman"/>
          <w:noProof/>
          <w:sz w:val="24"/>
          <w:szCs w:val="24"/>
        </w:rPr>
        <w:tab/>
        <w:t xml:space="preserve">S. Ghosh, R. Bhattacharya, S. Majhi, S. Bhowmik, S. Malakar, and R. Sarkar, “Textual Content Retrieval from Filled-in Form Images,” in </w:t>
      </w:r>
      <w:r w:rsidRPr="00A655C7">
        <w:rPr>
          <w:rFonts w:ascii="Times New Roman" w:hAnsi="Times New Roman" w:cs="Times New Roman"/>
          <w:i/>
          <w:iCs/>
          <w:noProof/>
          <w:sz w:val="24"/>
          <w:szCs w:val="24"/>
        </w:rPr>
        <w:t>Workshop on Document Analysis and Recognition</w:t>
      </w:r>
      <w:r w:rsidRPr="00A655C7">
        <w:rPr>
          <w:rFonts w:ascii="Times New Roman" w:hAnsi="Times New Roman" w:cs="Times New Roman"/>
          <w:noProof/>
          <w:sz w:val="24"/>
          <w:szCs w:val="24"/>
        </w:rPr>
        <w:t>, 2018, pp. 27–37.</w:t>
      </w:r>
    </w:p>
    <w:p w14:paraId="7FFE8AD7" w14:textId="77777777" w:rsidR="00A655C7" w:rsidRPr="00A655C7" w:rsidRDefault="00A655C7" w:rsidP="00A655C7">
      <w:pPr>
        <w:widowControl w:val="0"/>
        <w:autoSpaceDE w:val="0"/>
        <w:autoSpaceDN w:val="0"/>
        <w:adjustRightInd w:val="0"/>
        <w:spacing w:line="360" w:lineRule="auto"/>
        <w:ind w:left="640" w:hanging="640"/>
        <w:rPr>
          <w:rFonts w:ascii="Times New Roman" w:hAnsi="Times New Roman" w:cs="Times New Roman"/>
          <w:noProof/>
          <w:sz w:val="24"/>
          <w:szCs w:val="24"/>
        </w:rPr>
      </w:pPr>
      <w:r w:rsidRPr="00A655C7">
        <w:rPr>
          <w:rFonts w:ascii="Times New Roman" w:hAnsi="Times New Roman" w:cs="Times New Roman"/>
          <w:noProof/>
          <w:sz w:val="24"/>
          <w:szCs w:val="24"/>
        </w:rPr>
        <w:t>[11]</w:t>
      </w:r>
      <w:r w:rsidRPr="00A655C7">
        <w:rPr>
          <w:rFonts w:ascii="Times New Roman" w:hAnsi="Times New Roman" w:cs="Times New Roman"/>
          <w:noProof/>
          <w:sz w:val="24"/>
          <w:szCs w:val="24"/>
        </w:rPr>
        <w:tab/>
        <w:t xml:space="preserve">A. K. Sah, S. Bhowmik, S. Malakar, R. Sarkar, E. Kavallieratou, and N. Vasilopoulos, </w:t>
      </w:r>
      <w:r w:rsidRPr="00A655C7">
        <w:rPr>
          <w:rFonts w:ascii="Times New Roman" w:hAnsi="Times New Roman" w:cs="Times New Roman"/>
          <w:noProof/>
          <w:sz w:val="24"/>
          <w:szCs w:val="24"/>
        </w:rPr>
        <w:lastRenderedPageBreak/>
        <w:t xml:space="preserve">“Text and non-Text recognition using modified HOG descriptor,” </w:t>
      </w:r>
      <w:r w:rsidRPr="00A655C7">
        <w:rPr>
          <w:rFonts w:ascii="Times New Roman" w:hAnsi="Times New Roman" w:cs="Times New Roman"/>
          <w:i/>
          <w:iCs/>
          <w:noProof/>
          <w:sz w:val="24"/>
          <w:szCs w:val="24"/>
        </w:rPr>
        <w:t>2017 IEEE Calcutta Conf. CALCON 2017 - Proc.</w:t>
      </w:r>
      <w:r w:rsidRPr="00A655C7">
        <w:rPr>
          <w:rFonts w:ascii="Times New Roman" w:hAnsi="Times New Roman" w:cs="Times New Roman"/>
          <w:noProof/>
          <w:sz w:val="24"/>
          <w:szCs w:val="24"/>
        </w:rPr>
        <w:t>, vol. 2018-Janua, pp. 64–68, 2018.</w:t>
      </w:r>
    </w:p>
    <w:p w14:paraId="63215822" w14:textId="77777777" w:rsidR="00A655C7" w:rsidRPr="00A655C7" w:rsidRDefault="00A655C7" w:rsidP="00A655C7">
      <w:pPr>
        <w:widowControl w:val="0"/>
        <w:autoSpaceDE w:val="0"/>
        <w:autoSpaceDN w:val="0"/>
        <w:adjustRightInd w:val="0"/>
        <w:spacing w:line="360" w:lineRule="auto"/>
        <w:ind w:left="640" w:hanging="640"/>
        <w:rPr>
          <w:rFonts w:ascii="Times New Roman" w:hAnsi="Times New Roman" w:cs="Times New Roman"/>
          <w:noProof/>
          <w:sz w:val="24"/>
          <w:szCs w:val="24"/>
        </w:rPr>
      </w:pPr>
      <w:r w:rsidRPr="00A655C7">
        <w:rPr>
          <w:rFonts w:ascii="Times New Roman" w:hAnsi="Times New Roman" w:cs="Times New Roman"/>
          <w:noProof/>
          <w:sz w:val="24"/>
          <w:szCs w:val="24"/>
        </w:rPr>
        <w:t>[12]</w:t>
      </w:r>
      <w:r w:rsidRPr="00A655C7">
        <w:rPr>
          <w:rFonts w:ascii="Times New Roman" w:hAnsi="Times New Roman" w:cs="Times New Roman"/>
          <w:noProof/>
          <w:sz w:val="24"/>
          <w:szCs w:val="24"/>
        </w:rPr>
        <w:tab/>
        <w:t xml:space="preserve">S. Bhowmik, R. Sarkar, and M. Nasipuri, “Text and non-text separation in handwritten document images using local binary pattern operator,” in </w:t>
      </w:r>
      <w:r w:rsidRPr="00A655C7">
        <w:rPr>
          <w:rFonts w:ascii="Times New Roman" w:hAnsi="Times New Roman" w:cs="Times New Roman"/>
          <w:i/>
          <w:iCs/>
          <w:noProof/>
          <w:sz w:val="24"/>
          <w:szCs w:val="24"/>
        </w:rPr>
        <w:t>Advances in Intelligent Systems and Computing</w:t>
      </w:r>
      <w:r w:rsidRPr="00A655C7">
        <w:rPr>
          <w:rFonts w:ascii="Times New Roman" w:hAnsi="Times New Roman" w:cs="Times New Roman"/>
          <w:noProof/>
          <w:sz w:val="24"/>
          <w:szCs w:val="24"/>
        </w:rPr>
        <w:t>, 2017, vol. 458, pp. 507–515.</w:t>
      </w:r>
    </w:p>
    <w:p w14:paraId="113EFE46" w14:textId="77777777" w:rsidR="00A655C7" w:rsidRPr="00A655C7" w:rsidRDefault="00A655C7" w:rsidP="00A655C7">
      <w:pPr>
        <w:widowControl w:val="0"/>
        <w:autoSpaceDE w:val="0"/>
        <w:autoSpaceDN w:val="0"/>
        <w:adjustRightInd w:val="0"/>
        <w:spacing w:line="360" w:lineRule="auto"/>
        <w:ind w:left="640" w:hanging="640"/>
        <w:rPr>
          <w:rFonts w:ascii="Times New Roman" w:hAnsi="Times New Roman" w:cs="Times New Roman"/>
          <w:noProof/>
          <w:sz w:val="24"/>
          <w:szCs w:val="24"/>
        </w:rPr>
      </w:pPr>
      <w:r w:rsidRPr="00A655C7">
        <w:rPr>
          <w:rFonts w:ascii="Times New Roman" w:hAnsi="Times New Roman" w:cs="Times New Roman"/>
          <w:noProof/>
          <w:sz w:val="24"/>
          <w:szCs w:val="24"/>
        </w:rPr>
        <w:t>[13]</w:t>
      </w:r>
      <w:r w:rsidRPr="00A655C7">
        <w:rPr>
          <w:rFonts w:ascii="Times New Roman" w:hAnsi="Times New Roman" w:cs="Times New Roman"/>
          <w:noProof/>
          <w:sz w:val="24"/>
          <w:szCs w:val="24"/>
        </w:rPr>
        <w:tab/>
        <w:t xml:space="preserve">T. Khan and A. F. Mollah, “AUTNT-A component level dataset for text non-text classification and benchmarking with novel script invariant feature descriptors and D-CNN,” </w:t>
      </w:r>
      <w:r w:rsidRPr="00A655C7">
        <w:rPr>
          <w:rFonts w:ascii="Times New Roman" w:hAnsi="Times New Roman" w:cs="Times New Roman"/>
          <w:i/>
          <w:iCs/>
          <w:noProof/>
          <w:sz w:val="24"/>
          <w:szCs w:val="24"/>
        </w:rPr>
        <w:t>Multimed. Tools Appl.</w:t>
      </w:r>
      <w:r w:rsidRPr="00A655C7">
        <w:rPr>
          <w:rFonts w:ascii="Times New Roman" w:hAnsi="Times New Roman" w:cs="Times New Roman"/>
          <w:noProof/>
          <w:sz w:val="24"/>
          <w:szCs w:val="24"/>
        </w:rPr>
        <w:t>, vol. 78, no. 22, pp. 32159–32186, 2019.</w:t>
      </w:r>
    </w:p>
    <w:p w14:paraId="38AD88D0" w14:textId="77777777" w:rsidR="00A655C7" w:rsidRPr="00A655C7" w:rsidRDefault="00A655C7" w:rsidP="00A655C7">
      <w:pPr>
        <w:widowControl w:val="0"/>
        <w:autoSpaceDE w:val="0"/>
        <w:autoSpaceDN w:val="0"/>
        <w:adjustRightInd w:val="0"/>
        <w:spacing w:line="360" w:lineRule="auto"/>
        <w:ind w:left="640" w:hanging="640"/>
        <w:rPr>
          <w:rFonts w:ascii="Times New Roman" w:hAnsi="Times New Roman" w:cs="Times New Roman"/>
          <w:noProof/>
          <w:sz w:val="24"/>
          <w:szCs w:val="24"/>
        </w:rPr>
      </w:pPr>
      <w:r w:rsidRPr="00A655C7">
        <w:rPr>
          <w:rFonts w:ascii="Times New Roman" w:hAnsi="Times New Roman" w:cs="Times New Roman"/>
          <w:noProof/>
          <w:sz w:val="24"/>
          <w:szCs w:val="24"/>
        </w:rPr>
        <w:t>[14]</w:t>
      </w:r>
      <w:r w:rsidRPr="00A655C7">
        <w:rPr>
          <w:rFonts w:ascii="Times New Roman" w:hAnsi="Times New Roman" w:cs="Times New Roman"/>
          <w:noProof/>
          <w:sz w:val="24"/>
          <w:szCs w:val="24"/>
        </w:rPr>
        <w:tab/>
        <w:t xml:space="preserve">T. Khan and A. F. Mollah, “Text non-text classification based on area occupancy of equidistant pixels,” </w:t>
      </w:r>
      <w:r w:rsidRPr="00A655C7">
        <w:rPr>
          <w:rFonts w:ascii="Times New Roman" w:hAnsi="Times New Roman" w:cs="Times New Roman"/>
          <w:i/>
          <w:iCs/>
          <w:noProof/>
          <w:sz w:val="24"/>
          <w:szCs w:val="24"/>
        </w:rPr>
        <w:t>Procedia Comput. Sci.</w:t>
      </w:r>
      <w:r w:rsidRPr="00A655C7">
        <w:rPr>
          <w:rFonts w:ascii="Times New Roman" w:hAnsi="Times New Roman" w:cs="Times New Roman"/>
          <w:noProof/>
          <w:sz w:val="24"/>
          <w:szCs w:val="24"/>
        </w:rPr>
        <w:t>, vol. 167, pp. 1889–1900, 2020.</w:t>
      </w:r>
    </w:p>
    <w:p w14:paraId="7466750B" w14:textId="77777777" w:rsidR="00A655C7" w:rsidRPr="00A655C7" w:rsidRDefault="00A655C7" w:rsidP="00A655C7">
      <w:pPr>
        <w:widowControl w:val="0"/>
        <w:autoSpaceDE w:val="0"/>
        <w:autoSpaceDN w:val="0"/>
        <w:adjustRightInd w:val="0"/>
        <w:spacing w:line="360" w:lineRule="auto"/>
        <w:ind w:left="640" w:hanging="640"/>
        <w:rPr>
          <w:rFonts w:ascii="Times New Roman" w:hAnsi="Times New Roman" w:cs="Times New Roman"/>
          <w:noProof/>
          <w:sz w:val="24"/>
          <w:szCs w:val="24"/>
        </w:rPr>
      </w:pPr>
      <w:r w:rsidRPr="00A655C7">
        <w:rPr>
          <w:rFonts w:ascii="Times New Roman" w:hAnsi="Times New Roman" w:cs="Times New Roman"/>
          <w:noProof/>
          <w:sz w:val="24"/>
          <w:szCs w:val="24"/>
        </w:rPr>
        <w:t>[15]</w:t>
      </w:r>
      <w:r w:rsidRPr="00A655C7">
        <w:rPr>
          <w:rFonts w:ascii="Times New Roman" w:hAnsi="Times New Roman" w:cs="Times New Roman"/>
          <w:noProof/>
          <w:sz w:val="24"/>
          <w:szCs w:val="24"/>
        </w:rPr>
        <w:tab/>
        <w:t xml:space="preserve">Y. LeCun, L. Bottou, Y. Bengio, and P. Haffner, “Gradient-based learning applied to document recognition,” </w:t>
      </w:r>
      <w:r w:rsidRPr="00A655C7">
        <w:rPr>
          <w:rFonts w:ascii="Times New Roman" w:hAnsi="Times New Roman" w:cs="Times New Roman"/>
          <w:i/>
          <w:iCs/>
          <w:noProof/>
          <w:sz w:val="24"/>
          <w:szCs w:val="24"/>
        </w:rPr>
        <w:t>Proc. IEEE</w:t>
      </w:r>
      <w:r w:rsidRPr="00A655C7">
        <w:rPr>
          <w:rFonts w:ascii="Times New Roman" w:hAnsi="Times New Roman" w:cs="Times New Roman"/>
          <w:noProof/>
          <w:sz w:val="24"/>
          <w:szCs w:val="24"/>
        </w:rPr>
        <w:t>, vol. 86, no. 11, pp. 2278–2324, 1998.</w:t>
      </w:r>
    </w:p>
    <w:p w14:paraId="19A50CE7" w14:textId="77777777" w:rsidR="00A655C7" w:rsidRPr="00A655C7" w:rsidRDefault="00A655C7" w:rsidP="00A655C7">
      <w:pPr>
        <w:widowControl w:val="0"/>
        <w:autoSpaceDE w:val="0"/>
        <w:autoSpaceDN w:val="0"/>
        <w:adjustRightInd w:val="0"/>
        <w:spacing w:line="360" w:lineRule="auto"/>
        <w:ind w:left="640" w:hanging="640"/>
        <w:rPr>
          <w:rFonts w:ascii="Times New Roman" w:hAnsi="Times New Roman" w:cs="Times New Roman"/>
          <w:noProof/>
          <w:sz w:val="24"/>
          <w:szCs w:val="24"/>
        </w:rPr>
      </w:pPr>
      <w:r w:rsidRPr="00A655C7">
        <w:rPr>
          <w:rFonts w:ascii="Times New Roman" w:hAnsi="Times New Roman" w:cs="Times New Roman"/>
          <w:noProof/>
          <w:sz w:val="24"/>
          <w:szCs w:val="24"/>
        </w:rPr>
        <w:t>[16]</w:t>
      </w:r>
      <w:r w:rsidRPr="00A655C7">
        <w:rPr>
          <w:rFonts w:ascii="Times New Roman" w:hAnsi="Times New Roman" w:cs="Times New Roman"/>
          <w:noProof/>
          <w:sz w:val="24"/>
          <w:szCs w:val="24"/>
        </w:rPr>
        <w:tab/>
        <w:t xml:space="preserve">S. Ghosh, D. Lahiri, S. Bhowmik, E. Kavallieratou, and R. Sarkar, “Text/non-text separation from handwritten document images using LBP based features: An empirical study,” </w:t>
      </w:r>
      <w:r w:rsidRPr="00A655C7">
        <w:rPr>
          <w:rFonts w:ascii="Times New Roman" w:hAnsi="Times New Roman" w:cs="Times New Roman"/>
          <w:i/>
          <w:iCs/>
          <w:noProof/>
          <w:sz w:val="24"/>
          <w:szCs w:val="24"/>
        </w:rPr>
        <w:t>J. Imaging</w:t>
      </w:r>
      <w:r w:rsidRPr="00A655C7">
        <w:rPr>
          <w:rFonts w:ascii="Times New Roman" w:hAnsi="Times New Roman" w:cs="Times New Roman"/>
          <w:noProof/>
          <w:sz w:val="24"/>
          <w:szCs w:val="24"/>
        </w:rPr>
        <w:t>, vol. 4, no. 4, 2018.</w:t>
      </w:r>
    </w:p>
    <w:p w14:paraId="6BECAE97" w14:textId="77777777" w:rsidR="00A655C7" w:rsidRPr="00A655C7" w:rsidRDefault="00A655C7" w:rsidP="00A655C7">
      <w:pPr>
        <w:widowControl w:val="0"/>
        <w:autoSpaceDE w:val="0"/>
        <w:autoSpaceDN w:val="0"/>
        <w:adjustRightInd w:val="0"/>
        <w:spacing w:line="360" w:lineRule="auto"/>
        <w:ind w:left="640" w:hanging="640"/>
        <w:rPr>
          <w:rFonts w:ascii="Times New Roman" w:hAnsi="Times New Roman" w:cs="Times New Roman"/>
          <w:noProof/>
          <w:sz w:val="24"/>
          <w:szCs w:val="24"/>
        </w:rPr>
      </w:pPr>
      <w:r w:rsidRPr="00A655C7">
        <w:rPr>
          <w:rFonts w:ascii="Times New Roman" w:hAnsi="Times New Roman" w:cs="Times New Roman"/>
          <w:noProof/>
          <w:sz w:val="24"/>
          <w:szCs w:val="24"/>
        </w:rPr>
        <w:t>[17]</w:t>
      </w:r>
      <w:r w:rsidRPr="00A655C7">
        <w:rPr>
          <w:rFonts w:ascii="Times New Roman" w:hAnsi="Times New Roman" w:cs="Times New Roman"/>
          <w:noProof/>
          <w:sz w:val="24"/>
          <w:szCs w:val="24"/>
        </w:rPr>
        <w:tab/>
        <w:t xml:space="preserve">A. Garz, R. Sablatnig, and M. Diem, “Using local features for efficient layout analysis of ancient manuscripts,” in </w:t>
      </w:r>
      <w:r w:rsidRPr="00A655C7">
        <w:rPr>
          <w:rFonts w:ascii="Times New Roman" w:hAnsi="Times New Roman" w:cs="Times New Roman"/>
          <w:i/>
          <w:iCs/>
          <w:noProof/>
          <w:sz w:val="24"/>
          <w:szCs w:val="24"/>
        </w:rPr>
        <w:t>2011 19th European Signal Processing Conference</w:t>
      </w:r>
      <w:r w:rsidRPr="00A655C7">
        <w:rPr>
          <w:rFonts w:ascii="Times New Roman" w:hAnsi="Times New Roman" w:cs="Times New Roman"/>
          <w:noProof/>
          <w:sz w:val="24"/>
          <w:szCs w:val="24"/>
        </w:rPr>
        <w:t>, 2011, pp. 1259–1263.</w:t>
      </w:r>
    </w:p>
    <w:p w14:paraId="71F2CB4B" w14:textId="77777777" w:rsidR="00A655C7" w:rsidRPr="00A655C7" w:rsidRDefault="00A655C7" w:rsidP="00A655C7">
      <w:pPr>
        <w:widowControl w:val="0"/>
        <w:autoSpaceDE w:val="0"/>
        <w:autoSpaceDN w:val="0"/>
        <w:adjustRightInd w:val="0"/>
        <w:spacing w:line="360" w:lineRule="auto"/>
        <w:ind w:left="640" w:hanging="640"/>
        <w:rPr>
          <w:rFonts w:ascii="Times New Roman" w:hAnsi="Times New Roman" w:cs="Times New Roman"/>
          <w:noProof/>
          <w:sz w:val="24"/>
          <w:szCs w:val="24"/>
        </w:rPr>
      </w:pPr>
      <w:r w:rsidRPr="00A655C7">
        <w:rPr>
          <w:rFonts w:ascii="Times New Roman" w:hAnsi="Times New Roman" w:cs="Times New Roman"/>
          <w:noProof/>
          <w:sz w:val="24"/>
          <w:szCs w:val="24"/>
        </w:rPr>
        <w:t>[18]</w:t>
      </w:r>
      <w:r w:rsidRPr="00A655C7">
        <w:rPr>
          <w:rFonts w:ascii="Times New Roman" w:hAnsi="Times New Roman" w:cs="Times New Roman"/>
          <w:noProof/>
          <w:sz w:val="24"/>
          <w:szCs w:val="24"/>
        </w:rPr>
        <w:tab/>
        <w:t xml:space="preserve">S. Gobbi, M. Ciolli, N. La Porta, D. Rocchini, C. Tattoni, and P. Zatelli, “New Tools for the Classification and Filtering of Historical Maps,” </w:t>
      </w:r>
      <w:r w:rsidRPr="00A655C7">
        <w:rPr>
          <w:rFonts w:ascii="Times New Roman" w:hAnsi="Times New Roman" w:cs="Times New Roman"/>
          <w:i/>
          <w:iCs/>
          <w:noProof/>
          <w:sz w:val="24"/>
          <w:szCs w:val="24"/>
        </w:rPr>
        <w:t>ISPRS Int. J. Geo-Information</w:t>
      </w:r>
      <w:r w:rsidRPr="00A655C7">
        <w:rPr>
          <w:rFonts w:ascii="Times New Roman" w:hAnsi="Times New Roman" w:cs="Times New Roman"/>
          <w:noProof/>
          <w:sz w:val="24"/>
          <w:szCs w:val="24"/>
        </w:rPr>
        <w:t>, vol. 8, no. 10, p. 455, 2019.</w:t>
      </w:r>
    </w:p>
    <w:p w14:paraId="0A6DE094" w14:textId="77777777" w:rsidR="00A655C7" w:rsidRPr="00A655C7" w:rsidRDefault="00A655C7" w:rsidP="00A655C7">
      <w:pPr>
        <w:widowControl w:val="0"/>
        <w:autoSpaceDE w:val="0"/>
        <w:autoSpaceDN w:val="0"/>
        <w:adjustRightInd w:val="0"/>
        <w:spacing w:line="360" w:lineRule="auto"/>
        <w:ind w:left="640" w:hanging="640"/>
        <w:rPr>
          <w:rFonts w:ascii="Times New Roman" w:hAnsi="Times New Roman" w:cs="Times New Roman"/>
          <w:noProof/>
          <w:sz w:val="24"/>
          <w:szCs w:val="24"/>
        </w:rPr>
      </w:pPr>
      <w:r w:rsidRPr="00A655C7">
        <w:rPr>
          <w:rFonts w:ascii="Times New Roman" w:hAnsi="Times New Roman" w:cs="Times New Roman"/>
          <w:noProof/>
          <w:sz w:val="24"/>
          <w:szCs w:val="24"/>
        </w:rPr>
        <w:t>[19]</w:t>
      </w:r>
      <w:r w:rsidRPr="00A655C7">
        <w:rPr>
          <w:rFonts w:ascii="Times New Roman" w:hAnsi="Times New Roman" w:cs="Times New Roman"/>
          <w:noProof/>
          <w:sz w:val="24"/>
          <w:szCs w:val="24"/>
        </w:rPr>
        <w:tab/>
        <w:t xml:space="preserve">S. C. Kosaraju </w:t>
      </w:r>
      <w:r w:rsidRPr="00A655C7">
        <w:rPr>
          <w:rFonts w:ascii="Times New Roman" w:hAnsi="Times New Roman" w:cs="Times New Roman"/>
          <w:i/>
          <w:iCs/>
          <w:noProof/>
          <w:sz w:val="24"/>
          <w:szCs w:val="24"/>
        </w:rPr>
        <w:t>et al.</w:t>
      </w:r>
      <w:r w:rsidRPr="00A655C7">
        <w:rPr>
          <w:rFonts w:ascii="Times New Roman" w:hAnsi="Times New Roman" w:cs="Times New Roman"/>
          <w:noProof/>
          <w:sz w:val="24"/>
          <w:szCs w:val="24"/>
        </w:rPr>
        <w:t xml:space="preserve">, “DoT-Net: Document Layout Classification Using Texture-Based CNN,” in </w:t>
      </w:r>
      <w:r w:rsidRPr="00A655C7">
        <w:rPr>
          <w:rFonts w:ascii="Times New Roman" w:hAnsi="Times New Roman" w:cs="Times New Roman"/>
          <w:i/>
          <w:iCs/>
          <w:noProof/>
          <w:sz w:val="24"/>
          <w:szCs w:val="24"/>
        </w:rPr>
        <w:t>2019 International Conference on Document Analysis and Recognition (ICDAR)</w:t>
      </w:r>
      <w:r w:rsidRPr="00A655C7">
        <w:rPr>
          <w:rFonts w:ascii="Times New Roman" w:hAnsi="Times New Roman" w:cs="Times New Roman"/>
          <w:noProof/>
          <w:sz w:val="24"/>
          <w:szCs w:val="24"/>
        </w:rPr>
        <w:t>, 2019, pp. 1029–1034.</w:t>
      </w:r>
    </w:p>
    <w:p w14:paraId="344D49A2" w14:textId="77777777" w:rsidR="00A655C7" w:rsidRPr="00A655C7" w:rsidRDefault="00A655C7" w:rsidP="00A655C7">
      <w:pPr>
        <w:widowControl w:val="0"/>
        <w:autoSpaceDE w:val="0"/>
        <w:autoSpaceDN w:val="0"/>
        <w:adjustRightInd w:val="0"/>
        <w:spacing w:line="360" w:lineRule="auto"/>
        <w:ind w:left="640" w:hanging="640"/>
        <w:rPr>
          <w:rFonts w:ascii="Times New Roman" w:hAnsi="Times New Roman" w:cs="Times New Roman"/>
          <w:noProof/>
          <w:sz w:val="24"/>
          <w:szCs w:val="24"/>
        </w:rPr>
      </w:pPr>
      <w:r w:rsidRPr="00A655C7">
        <w:rPr>
          <w:rFonts w:ascii="Times New Roman" w:hAnsi="Times New Roman" w:cs="Times New Roman"/>
          <w:noProof/>
          <w:sz w:val="24"/>
          <w:szCs w:val="24"/>
        </w:rPr>
        <w:t>[20]</w:t>
      </w:r>
      <w:r w:rsidRPr="00A655C7">
        <w:rPr>
          <w:rFonts w:ascii="Times New Roman" w:hAnsi="Times New Roman" w:cs="Times New Roman"/>
          <w:noProof/>
          <w:sz w:val="24"/>
          <w:szCs w:val="24"/>
        </w:rPr>
        <w:tab/>
        <w:t xml:space="preserve">S. Bhowmik, R. Sarkar, M. Nasipuri, and D. Doermann, “Text and non-text separation in offline document images: a survey,” </w:t>
      </w:r>
      <w:r w:rsidRPr="00A655C7">
        <w:rPr>
          <w:rFonts w:ascii="Times New Roman" w:hAnsi="Times New Roman" w:cs="Times New Roman"/>
          <w:i/>
          <w:iCs/>
          <w:noProof/>
          <w:sz w:val="24"/>
          <w:szCs w:val="24"/>
        </w:rPr>
        <w:t>Int. J. Doc. Anal. Recognit.</w:t>
      </w:r>
      <w:r w:rsidRPr="00A655C7">
        <w:rPr>
          <w:rFonts w:ascii="Times New Roman" w:hAnsi="Times New Roman" w:cs="Times New Roman"/>
          <w:noProof/>
          <w:sz w:val="24"/>
          <w:szCs w:val="24"/>
        </w:rPr>
        <w:t>, vol. 21, no. 1–2, Jun. 2018.</w:t>
      </w:r>
    </w:p>
    <w:p w14:paraId="140EAAB7" w14:textId="77777777" w:rsidR="00A655C7" w:rsidRPr="00A655C7" w:rsidRDefault="00A655C7" w:rsidP="00A655C7">
      <w:pPr>
        <w:widowControl w:val="0"/>
        <w:autoSpaceDE w:val="0"/>
        <w:autoSpaceDN w:val="0"/>
        <w:adjustRightInd w:val="0"/>
        <w:spacing w:line="360" w:lineRule="auto"/>
        <w:ind w:left="640" w:hanging="640"/>
        <w:rPr>
          <w:rFonts w:ascii="Times New Roman" w:hAnsi="Times New Roman" w:cs="Times New Roman"/>
          <w:noProof/>
          <w:sz w:val="24"/>
          <w:szCs w:val="24"/>
        </w:rPr>
      </w:pPr>
      <w:r w:rsidRPr="00A655C7">
        <w:rPr>
          <w:rFonts w:ascii="Times New Roman" w:hAnsi="Times New Roman" w:cs="Times New Roman"/>
          <w:noProof/>
          <w:sz w:val="24"/>
          <w:szCs w:val="24"/>
        </w:rPr>
        <w:lastRenderedPageBreak/>
        <w:t>[21]</w:t>
      </w:r>
      <w:r w:rsidRPr="00A655C7">
        <w:rPr>
          <w:rFonts w:ascii="Times New Roman" w:hAnsi="Times New Roman" w:cs="Times New Roman"/>
          <w:noProof/>
          <w:sz w:val="24"/>
          <w:szCs w:val="24"/>
        </w:rPr>
        <w:tab/>
        <w:t xml:space="preserve">P. K. Singh, I. Chatterjee, and R. Sarkar, “Page-level handwritten script identification using modified log-Gabor filter based features,” in </w:t>
      </w:r>
      <w:r w:rsidRPr="00A655C7">
        <w:rPr>
          <w:rFonts w:ascii="Times New Roman" w:hAnsi="Times New Roman" w:cs="Times New Roman"/>
          <w:i/>
          <w:iCs/>
          <w:noProof/>
          <w:sz w:val="24"/>
          <w:szCs w:val="24"/>
        </w:rPr>
        <w:t>2015 IEEE 2nd International Conference on Recent Trends in Information Systems, ReTIS 2015 - Proceedings</w:t>
      </w:r>
      <w:r w:rsidRPr="00A655C7">
        <w:rPr>
          <w:rFonts w:ascii="Times New Roman" w:hAnsi="Times New Roman" w:cs="Times New Roman"/>
          <w:noProof/>
          <w:sz w:val="24"/>
          <w:szCs w:val="24"/>
        </w:rPr>
        <w:t>, 2015, pp. 225–230.</w:t>
      </w:r>
    </w:p>
    <w:p w14:paraId="11B7E050" w14:textId="77777777" w:rsidR="00A655C7" w:rsidRPr="00A655C7" w:rsidRDefault="00A655C7" w:rsidP="00A655C7">
      <w:pPr>
        <w:widowControl w:val="0"/>
        <w:autoSpaceDE w:val="0"/>
        <w:autoSpaceDN w:val="0"/>
        <w:adjustRightInd w:val="0"/>
        <w:spacing w:line="360" w:lineRule="auto"/>
        <w:ind w:left="640" w:hanging="640"/>
        <w:rPr>
          <w:rFonts w:ascii="Times New Roman" w:hAnsi="Times New Roman" w:cs="Times New Roman"/>
          <w:noProof/>
          <w:sz w:val="24"/>
          <w:szCs w:val="24"/>
        </w:rPr>
      </w:pPr>
      <w:r w:rsidRPr="00A655C7">
        <w:rPr>
          <w:rFonts w:ascii="Times New Roman" w:hAnsi="Times New Roman" w:cs="Times New Roman"/>
          <w:noProof/>
          <w:sz w:val="24"/>
          <w:szCs w:val="24"/>
        </w:rPr>
        <w:t>[22]</w:t>
      </w:r>
      <w:r w:rsidRPr="00A655C7">
        <w:rPr>
          <w:rFonts w:ascii="Times New Roman" w:hAnsi="Times New Roman" w:cs="Times New Roman"/>
          <w:noProof/>
          <w:sz w:val="24"/>
          <w:szCs w:val="24"/>
        </w:rPr>
        <w:tab/>
        <w:t xml:space="preserve">X. He, D. Cai, and P. Niyogi, “Laplacian score for feature selection,” in </w:t>
      </w:r>
      <w:r w:rsidRPr="00A655C7">
        <w:rPr>
          <w:rFonts w:ascii="Times New Roman" w:hAnsi="Times New Roman" w:cs="Times New Roman"/>
          <w:i/>
          <w:iCs/>
          <w:noProof/>
          <w:sz w:val="24"/>
          <w:szCs w:val="24"/>
        </w:rPr>
        <w:t>Advances in neural information processing systems</w:t>
      </w:r>
      <w:r w:rsidRPr="00A655C7">
        <w:rPr>
          <w:rFonts w:ascii="Times New Roman" w:hAnsi="Times New Roman" w:cs="Times New Roman"/>
          <w:noProof/>
          <w:sz w:val="24"/>
          <w:szCs w:val="24"/>
        </w:rPr>
        <w:t>, 2006, pp. 507–514.</w:t>
      </w:r>
    </w:p>
    <w:p w14:paraId="56250885" w14:textId="77777777" w:rsidR="00A655C7" w:rsidRPr="00A655C7" w:rsidRDefault="00A655C7" w:rsidP="00A655C7">
      <w:pPr>
        <w:widowControl w:val="0"/>
        <w:autoSpaceDE w:val="0"/>
        <w:autoSpaceDN w:val="0"/>
        <w:adjustRightInd w:val="0"/>
        <w:spacing w:line="360" w:lineRule="auto"/>
        <w:ind w:left="640" w:hanging="640"/>
        <w:rPr>
          <w:rFonts w:ascii="Times New Roman" w:hAnsi="Times New Roman" w:cs="Times New Roman"/>
          <w:noProof/>
          <w:sz w:val="24"/>
          <w:szCs w:val="24"/>
        </w:rPr>
      </w:pPr>
      <w:r w:rsidRPr="00A655C7">
        <w:rPr>
          <w:rFonts w:ascii="Times New Roman" w:hAnsi="Times New Roman" w:cs="Times New Roman"/>
          <w:noProof/>
          <w:sz w:val="24"/>
          <w:szCs w:val="24"/>
        </w:rPr>
        <w:t>[23]</w:t>
      </w:r>
      <w:r w:rsidRPr="00A655C7">
        <w:rPr>
          <w:rFonts w:ascii="Times New Roman" w:hAnsi="Times New Roman" w:cs="Times New Roman"/>
          <w:noProof/>
          <w:sz w:val="24"/>
          <w:szCs w:val="24"/>
        </w:rPr>
        <w:tab/>
        <w:t xml:space="preserve">K. K. Bharti and P. K. Singh, “A survey on filter techniques for feature selection in text mining,” in </w:t>
      </w:r>
      <w:r w:rsidRPr="00A655C7">
        <w:rPr>
          <w:rFonts w:ascii="Times New Roman" w:hAnsi="Times New Roman" w:cs="Times New Roman"/>
          <w:i/>
          <w:iCs/>
          <w:noProof/>
          <w:sz w:val="24"/>
          <w:szCs w:val="24"/>
        </w:rPr>
        <w:t>Advances in Intelligent Systems and Computing</w:t>
      </w:r>
      <w:r w:rsidRPr="00A655C7">
        <w:rPr>
          <w:rFonts w:ascii="Times New Roman" w:hAnsi="Times New Roman" w:cs="Times New Roman"/>
          <w:noProof/>
          <w:sz w:val="24"/>
          <w:szCs w:val="24"/>
        </w:rPr>
        <w:t>, 2014, vol. 236, pp. 1545–1559.</w:t>
      </w:r>
    </w:p>
    <w:p w14:paraId="65C4BDA4" w14:textId="77777777" w:rsidR="00A655C7" w:rsidRPr="00A655C7" w:rsidRDefault="00A655C7" w:rsidP="00A655C7">
      <w:pPr>
        <w:widowControl w:val="0"/>
        <w:autoSpaceDE w:val="0"/>
        <w:autoSpaceDN w:val="0"/>
        <w:adjustRightInd w:val="0"/>
        <w:spacing w:line="360" w:lineRule="auto"/>
        <w:ind w:left="640" w:hanging="640"/>
        <w:rPr>
          <w:rFonts w:ascii="Times New Roman" w:hAnsi="Times New Roman" w:cs="Times New Roman"/>
          <w:noProof/>
          <w:sz w:val="24"/>
          <w:szCs w:val="24"/>
        </w:rPr>
      </w:pPr>
      <w:r w:rsidRPr="00A655C7">
        <w:rPr>
          <w:rFonts w:ascii="Times New Roman" w:hAnsi="Times New Roman" w:cs="Times New Roman"/>
          <w:noProof/>
          <w:sz w:val="24"/>
          <w:szCs w:val="24"/>
        </w:rPr>
        <w:t>[24]</w:t>
      </w:r>
      <w:r w:rsidRPr="00A655C7">
        <w:rPr>
          <w:rFonts w:ascii="Times New Roman" w:hAnsi="Times New Roman" w:cs="Times New Roman"/>
          <w:noProof/>
          <w:sz w:val="24"/>
          <w:szCs w:val="24"/>
        </w:rPr>
        <w:tab/>
        <w:t xml:space="preserve">R. Battiti, “Using Mutual Information for Selecting Features in Supervised Neural Net Learning,” </w:t>
      </w:r>
      <w:r w:rsidRPr="00A655C7">
        <w:rPr>
          <w:rFonts w:ascii="Times New Roman" w:hAnsi="Times New Roman" w:cs="Times New Roman"/>
          <w:i/>
          <w:iCs/>
          <w:noProof/>
          <w:sz w:val="24"/>
          <w:szCs w:val="24"/>
        </w:rPr>
        <w:t>IEEE Trans. NEURAL NETWORKS</w:t>
      </w:r>
      <w:r w:rsidRPr="00A655C7">
        <w:rPr>
          <w:rFonts w:ascii="Times New Roman" w:hAnsi="Times New Roman" w:cs="Times New Roman"/>
          <w:noProof/>
          <w:sz w:val="24"/>
          <w:szCs w:val="24"/>
        </w:rPr>
        <w:t>, vol. 5, no. 4, p. 531, 1994.</w:t>
      </w:r>
    </w:p>
    <w:p w14:paraId="47AC28ED" w14:textId="77777777" w:rsidR="00A655C7" w:rsidRPr="00A655C7" w:rsidRDefault="00A655C7" w:rsidP="00A655C7">
      <w:pPr>
        <w:widowControl w:val="0"/>
        <w:autoSpaceDE w:val="0"/>
        <w:autoSpaceDN w:val="0"/>
        <w:adjustRightInd w:val="0"/>
        <w:spacing w:line="360" w:lineRule="auto"/>
        <w:ind w:left="640" w:hanging="640"/>
        <w:rPr>
          <w:rFonts w:ascii="Times New Roman" w:hAnsi="Times New Roman" w:cs="Times New Roman"/>
          <w:noProof/>
          <w:sz w:val="24"/>
          <w:szCs w:val="24"/>
        </w:rPr>
      </w:pPr>
      <w:r w:rsidRPr="00A655C7">
        <w:rPr>
          <w:rFonts w:ascii="Times New Roman" w:hAnsi="Times New Roman" w:cs="Times New Roman"/>
          <w:noProof/>
          <w:sz w:val="24"/>
          <w:szCs w:val="24"/>
        </w:rPr>
        <w:t>[25]</w:t>
      </w:r>
      <w:r w:rsidRPr="00A655C7">
        <w:rPr>
          <w:rFonts w:ascii="Times New Roman" w:hAnsi="Times New Roman" w:cs="Times New Roman"/>
          <w:noProof/>
          <w:sz w:val="24"/>
          <w:szCs w:val="24"/>
        </w:rPr>
        <w:tab/>
        <w:t xml:space="preserve">N. Kwak and C.-H. Choi, “Input Feature Selection for Classification Problems,” </w:t>
      </w:r>
      <w:r w:rsidRPr="00A655C7">
        <w:rPr>
          <w:rFonts w:ascii="Times New Roman" w:hAnsi="Times New Roman" w:cs="Times New Roman"/>
          <w:i/>
          <w:iCs/>
          <w:noProof/>
          <w:sz w:val="24"/>
          <w:szCs w:val="24"/>
        </w:rPr>
        <w:t>IEEE Trans. NEURAL NETWORKS</w:t>
      </w:r>
      <w:r w:rsidRPr="00A655C7">
        <w:rPr>
          <w:rFonts w:ascii="Times New Roman" w:hAnsi="Times New Roman" w:cs="Times New Roman"/>
          <w:noProof/>
          <w:sz w:val="24"/>
          <w:szCs w:val="24"/>
        </w:rPr>
        <w:t>, vol. 13, no. 1, p. 143, 2002.</w:t>
      </w:r>
    </w:p>
    <w:p w14:paraId="32AAD89A" w14:textId="77777777" w:rsidR="00A655C7" w:rsidRPr="00A655C7" w:rsidRDefault="00A655C7" w:rsidP="00A655C7">
      <w:pPr>
        <w:widowControl w:val="0"/>
        <w:autoSpaceDE w:val="0"/>
        <w:autoSpaceDN w:val="0"/>
        <w:adjustRightInd w:val="0"/>
        <w:spacing w:line="360" w:lineRule="auto"/>
        <w:ind w:left="640" w:hanging="640"/>
        <w:rPr>
          <w:rFonts w:ascii="Times New Roman" w:hAnsi="Times New Roman" w:cs="Times New Roman"/>
          <w:noProof/>
          <w:sz w:val="24"/>
          <w:szCs w:val="24"/>
        </w:rPr>
      </w:pPr>
      <w:r w:rsidRPr="00A655C7">
        <w:rPr>
          <w:rFonts w:ascii="Times New Roman" w:hAnsi="Times New Roman" w:cs="Times New Roman"/>
          <w:noProof/>
          <w:sz w:val="24"/>
          <w:szCs w:val="24"/>
        </w:rPr>
        <w:t>[26]</w:t>
      </w:r>
      <w:r w:rsidRPr="00A655C7">
        <w:rPr>
          <w:rFonts w:ascii="Times New Roman" w:hAnsi="Times New Roman" w:cs="Times New Roman"/>
          <w:noProof/>
          <w:sz w:val="24"/>
          <w:szCs w:val="24"/>
        </w:rPr>
        <w:tab/>
        <w:t xml:space="preserve">F. Fleuret, “Fast binary feature selection with conditional mutual information,” </w:t>
      </w:r>
      <w:r w:rsidRPr="00A655C7">
        <w:rPr>
          <w:rFonts w:ascii="Times New Roman" w:hAnsi="Times New Roman" w:cs="Times New Roman"/>
          <w:i/>
          <w:iCs/>
          <w:noProof/>
          <w:sz w:val="24"/>
          <w:szCs w:val="24"/>
        </w:rPr>
        <w:t>J. Mach. Learn. Res.</w:t>
      </w:r>
      <w:r w:rsidRPr="00A655C7">
        <w:rPr>
          <w:rFonts w:ascii="Times New Roman" w:hAnsi="Times New Roman" w:cs="Times New Roman"/>
          <w:noProof/>
          <w:sz w:val="24"/>
          <w:szCs w:val="24"/>
        </w:rPr>
        <w:t>, vol. 5, pp. 1531–1555, 2004.</w:t>
      </w:r>
    </w:p>
    <w:p w14:paraId="5F4450E1" w14:textId="77777777" w:rsidR="00A655C7" w:rsidRPr="00A655C7" w:rsidRDefault="00A655C7" w:rsidP="00A655C7">
      <w:pPr>
        <w:widowControl w:val="0"/>
        <w:autoSpaceDE w:val="0"/>
        <w:autoSpaceDN w:val="0"/>
        <w:adjustRightInd w:val="0"/>
        <w:spacing w:line="360" w:lineRule="auto"/>
        <w:ind w:left="640" w:hanging="640"/>
        <w:rPr>
          <w:rFonts w:ascii="Times New Roman" w:hAnsi="Times New Roman" w:cs="Times New Roman"/>
          <w:noProof/>
          <w:sz w:val="24"/>
          <w:szCs w:val="24"/>
        </w:rPr>
      </w:pPr>
      <w:r w:rsidRPr="00A655C7">
        <w:rPr>
          <w:rFonts w:ascii="Times New Roman" w:hAnsi="Times New Roman" w:cs="Times New Roman"/>
          <w:noProof/>
          <w:sz w:val="24"/>
          <w:szCs w:val="24"/>
        </w:rPr>
        <w:t>[27]</w:t>
      </w:r>
      <w:r w:rsidRPr="00A655C7">
        <w:rPr>
          <w:rFonts w:ascii="Times New Roman" w:hAnsi="Times New Roman" w:cs="Times New Roman"/>
          <w:noProof/>
          <w:sz w:val="24"/>
          <w:szCs w:val="24"/>
        </w:rPr>
        <w:tab/>
        <w:t xml:space="preserve">T. W. S. Chow and D. Huang, “Estimating optimal feature subsets using efficient estimation of high-dimensional mutual information,” </w:t>
      </w:r>
      <w:r w:rsidRPr="00A655C7">
        <w:rPr>
          <w:rFonts w:ascii="Times New Roman" w:hAnsi="Times New Roman" w:cs="Times New Roman"/>
          <w:i/>
          <w:iCs/>
          <w:noProof/>
          <w:sz w:val="24"/>
          <w:szCs w:val="24"/>
        </w:rPr>
        <w:t>IEEE Trans. Neural Networks</w:t>
      </w:r>
      <w:r w:rsidRPr="00A655C7">
        <w:rPr>
          <w:rFonts w:ascii="Times New Roman" w:hAnsi="Times New Roman" w:cs="Times New Roman"/>
          <w:noProof/>
          <w:sz w:val="24"/>
          <w:szCs w:val="24"/>
        </w:rPr>
        <w:t>, vol. 16, no. 1, pp. 213–224, 2005.</w:t>
      </w:r>
    </w:p>
    <w:p w14:paraId="5ADFA5C6" w14:textId="77777777" w:rsidR="00A655C7" w:rsidRPr="00A655C7" w:rsidRDefault="00A655C7" w:rsidP="00A655C7">
      <w:pPr>
        <w:widowControl w:val="0"/>
        <w:autoSpaceDE w:val="0"/>
        <w:autoSpaceDN w:val="0"/>
        <w:adjustRightInd w:val="0"/>
        <w:spacing w:line="360" w:lineRule="auto"/>
        <w:ind w:left="640" w:hanging="640"/>
        <w:rPr>
          <w:rFonts w:ascii="Times New Roman" w:hAnsi="Times New Roman" w:cs="Times New Roman"/>
          <w:noProof/>
          <w:sz w:val="24"/>
          <w:szCs w:val="24"/>
        </w:rPr>
      </w:pPr>
      <w:r w:rsidRPr="00A655C7">
        <w:rPr>
          <w:rFonts w:ascii="Times New Roman" w:hAnsi="Times New Roman" w:cs="Times New Roman"/>
          <w:noProof/>
          <w:sz w:val="24"/>
          <w:szCs w:val="24"/>
        </w:rPr>
        <w:t>[28]</w:t>
      </w:r>
      <w:r w:rsidRPr="00A655C7">
        <w:rPr>
          <w:rFonts w:ascii="Times New Roman" w:hAnsi="Times New Roman" w:cs="Times New Roman"/>
          <w:noProof/>
          <w:sz w:val="24"/>
          <w:szCs w:val="24"/>
        </w:rPr>
        <w:tab/>
        <w:t xml:space="preserve">I. Sumaiya Thaseen and C. Aswani Kumar, “Intrusion detection model using fusion of chi-square feature selection and multi class SVM,” </w:t>
      </w:r>
      <w:r w:rsidRPr="00A655C7">
        <w:rPr>
          <w:rFonts w:ascii="Times New Roman" w:hAnsi="Times New Roman" w:cs="Times New Roman"/>
          <w:i/>
          <w:iCs/>
          <w:noProof/>
          <w:sz w:val="24"/>
          <w:szCs w:val="24"/>
        </w:rPr>
        <w:t>J. King Saud Univ. - Comput. Inf. Sci.</w:t>
      </w:r>
      <w:r w:rsidRPr="00A655C7">
        <w:rPr>
          <w:rFonts w:ascii="Times New Roman" w:hAnsi="Times New Roman" w:cs="Times New Roman"/>
          <w:noProof/>
          <w:sz w:val="24"/>
          <w:szCs w:val="24"/>
        </w:rPr>
        <w:t>, vol. 29, no. 4, pp. 462–472, 2017.</w:t>
      </w:r>
    </w:p>
    <w:p w14:paraId="50E77532" w14:textId="77777777" w:rsidR="00A655C7" w:rsidRPr="00A655C7" w:rsidRDefault="00A655C7" w:rsidP="00A655C7">
      <w:pPr>
        <w:widowControl w:val="0"/>
        <w:autoSpaceDE w:val="0"/>
        <w:autoSpaceDN w:val="0"/>
        <w:adjustRightInd w:val="0"/>
        <w:spacing w:line="360" w:lineRule="auto"/>
        <w:ind w:left="640" w:hanging="640"/>
        <w:rPr>
          <w:rFonts w:ascii="Times New Roman" w:hAnsi="Times New Roman" w:cs="Times New Roman"/>
          <w:noProof/>
          <w:sz w:val="24"/>
          <w:szCs w:val="24"/>
        </w:rPr>
      </w:pPr>
      <w:r w:rsidRPr="00A655C7">
        <w:rPr>
          <w:rFonts w:ascii="Times New Roman" w:hAnsi="Times New Roman" w:cs="Times New Roman"/>
          <w:noProof/>
          <w:sz w:val="24"/>
          <w:szCs w:val="24"/>
        </w:rPr>
        <w:t>[29]</w:t>
      </w:r>
      <w:r w:rsidRPr="00A655C7">
        <w:rPr>
          <w:rFonts w:ascii="Times New Roman" w:hAnsi="Times New Roman" w:cs="Times New Roman"/>
          <w:noProof/>
          <w:sz w:val="24"/>
          <w:szCs w:val="24"/>
        </w:rPr>
        <w:tab/>
        <w:t xml:space="preserve">J. Biesiada and W. Duch, “Feature selection for high-dimensional data - A pearson redundancy based filter,” </w:t>
      </w:r>
      <w:r w:rsidRPr="00A655C7">
        <w:rPr>
          <w:rFonts w:ascii="Times New Roman" w:hAnsi="Times New Roman" w:cs="Times New Roman"/>
          <w:i/>
          <w:iCs/>
          <w:noProof/>
          <w:sz w:val="24"/>
          <w:szCs w:val="24"/>
        </w:rPr>
        <w:t>Adv. Soft Comput.</w:t>
      </w:r>
      <w:r w:rsidRPr="00A655C7">
        <w:rPr>
          <w:rFonts w:ascii="Times New Roman" w:hAnsi="Times New Roman" w:cs="Times New Roman"/>
          <w:noProof/>
          <w:sz w:val="24"/>
          <w:szCs w:val="24"/>
        </w:rPr>
        <w:t>, vol. 45, pp. 242–249, 2007.</w:t>
      </w:r>
    </w:p>
    <w:p w14:paraId="5A87D7F4" w14:textId="77777777" w:rsidR="00A655C7" w:rsidRPr="00A655C7" w:rsidRDefault="00A655C7" w:rsidP="00A655C7">
      <w:pPr>
        <w:widowControl w:val="0"/>
        <w:autoSpaceDE w:val="0"/>
        <w:autoSpaceDN w:val="0"/>
        <w:adjustRightInd w:val="0"/>
        <w:spacing w:line="360" w:lineRule="auto"/>
        <w:ind w:left="640" w:hanging="640"/>
        <w:rPr>
          <w:rFonts w:ascii="Times New Roman" w:hAnsi="Times New Roman" w:cs="Times New Roman"/>
          <w:noProof/>
          <w:sz w:val="24"/>
          <w:szCs w:val="24"/>
        </w:rPr>
      </w:pPr>
      <w:r w:rsidRPr="00A655C7">
        <w:rPr>
          <w:rFonts w:ascii="Times New Roman" w:hAnsi="Times New Roman" w:cs="Times New Roman"/>
          <w:noProof/>
          <w:sz w:val="24"/>
          <w:szCs w:val="24"/>
        </w:rPr>
        <w:t>[30]</w:t>
      </w:r>
      <w:r w:rsidRPr="00A655C7">
        <w:rPr>
          <w:rFonts w:ascii="Times New Roman" w:hAnsi="Times New Roman" w:cs="Times New Roman"/>
          <w:noProof/>
          <w:sz w:val="24"/>
          <w:szCs w:val="24"/>
        </w:rPr>
        <w:tab/>
        <w:t xml:space="preserve">S. Ghosh, S. Bhowmik, R. Sarkar, K. K. Ghosh, and S. Chakraborty, “A filter ensemble feature selection method for handwritten numeral recognition,” in </w:t>
      </w:r>
      <w:r w:rsidRPr="00A655C7">
        <w:rPr>
          <w:rFonts w:ascii="Times New Roman" w:hAnsi="Times New Roman" w:cs="Times New Roman"/>
          <w:i/>
          <w:iCs/>
          <w:noProof/>
          <w:sz w:val="24"/>
          <w:szCs w:val="24"/>
        </w:rPr>
        <w:t>International Conference on Emerging Technologies for Sustainable Development (ICETSD ’19)</w:t>
      </w:r>
      <w:r w:rsidRPr="00A655C7">
        <w:rPr>
          <w:rFonts w:ascii="Times New Roman" w:hAnsi="Times New Roman" w:cs="Times New Roman"/>
          <w:noProof/>
          <w:sz w:val="24"/>
          <w:szCs w:val="24"/>
        </w:rPr>
        <w:t>, p. EMR (2016): 007213.</w:t>
      </w:r>
    </w:p>
    <w:p w14:paraId="28748ED9" w14:textId="77777777" w:rsidR="00A655C7" w:rsidRPr="00A655C7" w:rsidRDefault="00A655C7" w:rsidP="00A655C7">
      <w:pPr>
        <w:widowControl w:val="0"/>
        <w:autoSpaceDE w:val="0"/>
        <w:autoSpaceDN w:val="0"/>
        <w:adjustRightInd w:val="0"/>
        <w:spacing w:line="360" w:lineRule="auto"/>
        <w:ind w:left="640" w:hanging="640"/>
        <w:rPr>
          <w:rFonts w:ascii="Times New Roman" w:hAnsi="Times New Roman" w:cs="Times New Roman"/>
          <w:noProof/>
          <w:sz w:val="24"/>
          <w:szCs w:val="24"/>
        </w:rPr>
      </w:pPr>
      <w:r w:rsidRPr="00A655C7">
        <w:rPr>
          <w:rFonts w:ascii="Times New Roman" w:hAnsi="Times New Roman" w:cs="Times New Roman"/>
          <w:noProof/>
          <w:sz w:val="24"/>
          <w:szCs w:val="24"/>
        </w:rPr>
        <w:lastRenderedPageBreak/>
        <w:t>[31]</w:t>
      </w:r>
      <w:r w:rsidRPr="00A655C7">
        <w:rPr>
          <w:rFonts w:ascii="Times New Roman" w:hAnsi="Times New Roman" w:cs="Times New Roman"/>
          <w:noProof/>
          <w:sz w:val="24"/>
          <w:szCs w:val="24"/>
        </w:rPr>
        <w:tab/>
        <w:t xml:space="preserve">S. Saha </w:t>
      </w:r>
      <w:r w:rsidRPr="00A655C7">
        <w:rPr>
          <w:rFonts w:ascii="Times New Roman" w:hAnsi="Times New Roman" w:cs="Times New Roman"/>
          <w:i/>
          <w:iCs/>
          <w:noProof/>
          <w:sz w:val="24"/>
          <w:szCs w:val="24"/>
        </w:rPr>
        <w:t>et al.</w:t>
      </w:r>
      <w:r w:rsidRPr="00A655C7">
        <w:rPr>
          <w:rFonts w:ascii="Times New Roman" w:hAnsi="Times New Roman" w:cs="Times New Roman"/>
          <w:noProof/>
          <w:sz w:val="24"/>
          <w:szCs w:val="24"/>
        </w:rPr>
        <w:t xml:space="preserve">, “Feature selection for facial emotion recognition using cosine similarity-based harmony search algorithm,” </w:t>
      </w:r>
      <w:r w:rsidRPr="00A655C7">
        <w:rPr>
          <w:rFonts w:ascii="Times New Roman" w:hAnsi="Times New Roman" w:cs="Times New Roman"/>
          <w:i/>
          <w:iCs/>
          <w:noProof/>
          <w:sz w:val="24"/>
          <w:szCs w:val="24"/>
        </w:rPr>
        <w:t>Appl. Sci.</w:t>
      </w:r>
      <w:r w:rsidRPr="00A655C7">
        <w:rPr>
          <w:rFonts w:ascii="Times New Roman" w:hAnsi="Times New Roman" w:cs="Times New Roman"/>
          <w:noProof/>
          <w:sz w:val="24"/>
          <w:szCs w:val="24"/>
        </w:rPr>
        <w:t>, vol. 10, no. 8, p. 2816, Apr. 2020.</w:t>
      </w:r>
    </w:p>
    <w:p w14:paraId="1A98E131" w14:textId="77777777" w:rsidR="00A655C7" w:rsidRPr="00A655C7" w:rsidRDefault="00A655C7" w:rsidP="00A655C7">
      <w:pPr>
        <w:widowControl w:val="0"/>
        <w:autoSpaceDE w:val="0"/>
        <w:autoSpaceDN w:val="0"/>
        <w:adjustRightInd w:val="0"/>
        <w:spacing w:line="360" w:lineRule="auto"/>
        <w:ind w:left="640" w:hanging="640"/>
        <w:rPr>
          <w:rFonts w:ascii="Times New Roman" w:hAnsi="Times New Roman" w:cs="Times New Roman"/>
          <w:noProof/>
          <w:sz w:val="24"/>
          <w:szCs w:val="24"/>
        </w:rPr>
      </w:pPr>
      <w:r w:rsidRPr="00A655C7">
        <w:rPr>
          <w:rFonts w:ascii="Times New Roman" w:hAnsi="Times New Roman" w:cs="Times New Roman"/>
          <w:noProof/>
          <w:sz w:val="24"/>
          <w:szCs w:val="24"/>
        </w:rPr>
        <w:t>[32]</w:t>
      </w:r>
      <w:r w:rsidRPr="00A655C7">
        <w:rPr>
          <w:rFonts w:ascii="Times New Roman" w:hAnsi="Times New Roman" w:cs="Times New Roman"/>
          <w:noProof/>
          <w:sz w:val="24"/>
          <w:szCs w:val="24"/>
        </w:rPr>
        <w:tab/>
        <w:t xml:space="preserve">T. Ojala, M. Pietikäinen, and T. Mäenpää, “Multiresolution gray-scale and rotation invariant texture classification with local binary patterns,” </w:t>
      </w:r>
      <w:r w:rsidRPr="00A655C7">
        <w:rPr>
          <w:rFonts w:ascii="Times New Roman" w:hAnsi="Times New Roman" w:cs="Times New Roman"/>
          <w:i/>
          <w:iCs/>
          <w:noProof/>
          <w:sz w:val="24"/>
          <w:szCs w:val="24"/>
        </w:rPr>
        <w:t>IEEE Trans. Pattern Anal. Mach. Intell.</w:t>
      </w:r>
      <w:r w:rsidRPr="00A655C7">
        <w:rPr>
          <w:rFonts w:ascii="Times New Roman" w:hAnsi="Times New Roman" w:cs="Times New Roman"/>
          <w:noProof/>
          <w:sz w:val="24"/>
          <w:szCs w:val="24"/>
        </w:rPr>
        <w:t>, vol. 24, no. 7, pp. 971–987, Jul. 2002.</w:t>
      </w:r>
    </w:p>
    <w:p w14:paraId="7603DDC7" w14:textId="77777777" w:rsidR="00A655C7" w:rsidRPr="00A655C7" w:rsidRDefault="00A655C7" w:rsidP="00A655C7">
      <w:pPr>
        <w:widowControl w:val="0"/>
        <w:autoSpaceDE w:val="0"/>
        <w:autoSpaceDN w:val="0"/>
        <w:adjustRightInd w:val="0"/>
        <w:spacing w:line="360" w:lineRule="auto"/>
        <w:ind w:left="640" w:hanging="640"/>
        <w:rPr>
          <w:rFonts w:ascii="Times New Roman" w:hAnsi="Times New Roman" w:cs="Times New Roman"/>
          <w:noProof/>
          <w:sz w:val="24"/>
          <w:szCs w:val="24"/>
        </w:rPr>
      </w:pPr>
      <w:r w:rsidRPr="00A655C7">
        <w:rPr>
          <w:rFonts w:ascii="Times New Roman" w:hAnsi="Times New Roman" w:cs="Times New Roman"/>
          <w:noProof/>
          <w:sz w:val="24"/>
          <w:szCs w:val="24"/>
        </w:rPr>
        <w:t>[33]</w:t>
      </w:r>
      <w:r w:rsidRPr="00A655C7">
        <w:rPr>
          <w:rFonts w:ascii="Times New Roman" w:hAnsi="Times New Roman" w:cs="Times New Roman"/>
          <w:noProof/>
          <w:sz w:val="24"/>
          <w:szCs w:val="24"/>
        </w:rPr>
        <w:tab/>
        <w:t xml:space="preserve">X. Tan and B. Triggs, “Enhanced local texture feature sets for face recognition under difficult lighting conditions,” </w:t>
      </w:r>
      <w:r w:rsidRPr="00A655C7">
        <w:rPr>
          <w:rFonts w:ascii="Times New Roman" w:hAnsi="Times New Roman" w:cs="Times New Roman"/>
          <w:i/>
          <w:iCs/>
          <w:noProof/>
          <w:sz w:val="24"/>
          <w:szCs w:val="24"/>
        </w:rPr>
        <w:t>IEEE Trans. Image Process.</w:t>
      </w:r>
      <w:r w:rsidRPr="00A655C7">
        <w:rPr>
          <w:rFonts w:ascii="Times New Roman" w:hAnsi="Times New Roman" w:cs="Times New Roman"/>
          <w:noProof/>
          <w:sz w:val="24"/>
          <w:szCs w:val="24"/>
        </w:rPr>
        <w:t>, vol. 19, no. 6, pp. 1635–1650, Jun. 2010.</w:t>
      </w:r>
    </w:p>
    <w:p w14:paraId="0D60185A" w14:textId="77777777" w:rsidR="00A655C7" w:rsidRPr="00A655C7" w:rsidRDefault="00A655C7" w:rsidP="00A655C7">
      <w:pPr>
        <w:widowControl w:val="0"/>
        <w:autoSpaceDE w:val="0"/>
        <w:autoSpaceDN w:val="0"/>
        <w:adjustRightInd w:val="0"/>
        <w:spacing w:line="360" w:lineRule="auto"/>
        <w:ind w:left="640" w:hanging="640"/>
        <w:rPr>
          <w:rFonts w:ascii="Times New Roman" w:hAnsi="Times New Roman" w:cs="Times New Roman"/>
          <w:noProof/>
          <w:sz w:val="24"/>
          <w:szCs w:val="24"/>
        </w:rPr>
      </w:pPr>
      <w:r w:rsidRPr="00A655C7">
        <w:rPr>
          <w:rFonts w:ascii="Times New Roman" w:hAnsi="Times New Roman" w:cs="Times New Roman"/>
          <w:noProof/>
          <w:sz w:val="24"/>
          <w:szCs w:val="24"/>
        </w:rPr>
        <w:t>[34]</w:t>
      </w:r>
      <w:r w:rsidRPr="00A655C7">
        <w:rPr>
          <w:rFonts w:ascii="Times New Roman" w:hAnsi="Times New Roman" w:cs="Times New Roman"/>
          <w:noProof/>
          <w:sz w:val="24"/>
          <w:szCs w:val="24"/>
        </w:rPr>
        <w:tab/>
        <w:t xml:space="preserve">S. Malakar, M. Ghosh, S. Bhowmik, R. Sarkar, and M. Nasipuri, “A GA based hierarchical feature selection approach for handwritten word recognition,” </w:t>
      </w:r>
      <w:r w:rsidRPr="00A655C7">
        <w:rPr>
          <w:rFonts w:ascii="Times New Roman" w:hAnsi="Times New Roman" w:cs="Times New Roman"/>
          <w:i/>
          <w:iCs/>
          <w:noProof/>
          <w:sz w:val="24"/>
          <w:szCs w:val="24"/>
        </w:rPr>
        <w:t>Neural Comput. Appl.</w:t>
      </w:r>
      <w:r w:rsidRPr="00A655C7">
        <w:rPr>
          <w:rFonts w:ascii="Times New Roman" w:hAnsi="Times New Roman" w:cs="Times New Roman"/>
          <w:noProof/>
          <w:sz w:val="24"/>
          <w:szCs w:val="24"/>
        </w:rPr>
        <w:t>, pp. 1–20, Jan. 2019.</w:t>
      </w:r>
    </w:p>
    <w:p w14:paraId="3A92EE51" w14:textId="77777777" w:rsidR="00A655C7" w:rsidRPr="00A655C7" w:rsidRDefault="00A655C7" w:rsidP="00A655C7">
      <w:pPr>
        <w:widowControl w:val="0"/>
        <w:autoSpaceDE w:val="0"/>
        <w:autoSpaceDN w:val="0"/>
        <w:adjustRightInd w:val="0"/>
        <w:spacing w:line="360" w:lineRule="auto"/>
        <w:ind w:left="640" w:hanging="640"/>
        <w:rPr>
          <w:rFonts w:ascii="Times New Roman" w:hAnsi="Times New Roman" w:cs="Times New Roman"/>
          <w:noProof/>
          <w:sz w:val="24"/>
          <w:szCs w:val="24"/>
        </w:rPr>
      </w:pPr>
      <w:r w:rsidRPr="00A655C7">
        <w:rPr>
          <w:rFonts w:ascii="Times New Roman" w:hAnsi="Times New Roman" w:cs="Times New Roman"/>
          <w:noProof/>
          <w:sz w:val="24"/>
          <w:szCs w:val="24"/>
        </w:rPr>
        <w:t>[35]</w:t>
      </w:r>
      <w:r w:rsidRPr="00A655C7">
        <w:rPr>
          <w:rFonts w:ascii="Times New Roman" w:hAnsi="Times New Roman" w:cs="Times New Roman"/>
          <w:noProof/>
          <w:sz w:val="24"/>
          <w:szCs w:val="24"/>
        </w:rPr>
        <w:tab/>
        <w:t>G. Kim, G. Kim, S. Kim, T. Tek, and S. Kyungki, “Feature Selection Using Genetic Algorithms for Handwritten Character Recognition,” 2000.</w:t>
      </w:r>
    </w:p>
    <w:p w14:paraId="31CD670D" w14:textId="77777777" w:rsidR="00A655C7" w:rsidRPr="00A655C7" w:rsidRDefault="00A655C7" w:rsidP="00A655C7">
      <w:pPr>
        <w:widowControl w:val="0"/>
        <w:autoSpaceDE w:val="0"/>
        <w:autoSpaceDN w:val="0"/>
        <w:adjustRightInd w:val="0"/>
        <w:spacing w:line="360" w:lineRule="auto"/>
        <w:ind w:left="640" w:hanging="640"/>
        <w:rPr>
          <w:rFonts w:ascii="Times New Roman" w:hAnsi="Times New Roman" w:cs="Times New Roman"/>
          <w:noProof/>
          <w:sz w:val="24"/>
          <w:szCs w:val="24"/>
        </w:rPr>
      </w:pPr>
      <w:r w:rsidRPr="00A655C7">
        <w:rPr>
          <w:rFonts w:ascii="Times New Roman" w:hAnsi="Times New Roman" w:cs="Times New Roman"/>
          <w:noProof/>
          <w:sz w:val="24"/>
          <w:szCs w:val="24"/>
        </w:rPr>
        <w:t>[36]</w:t>
      </w:r>
      <w:r w:rsidRPr="00A655C7">
        <w:rPr>
          <w:rFonts w:ascii="Times New Roman" w:hAnsi="Times New Roman" w:cs="Times New Roman"/>
          <w:noProof/>
          <w:sz w:val="24"/>
          <w:szCs w:val="24"/>
        </w:rPr>
        <w:tab/>
        <w:t xml:space="preserve">A. Antonacopoulos, C. Clausner, C. Papadopoulos, and S. Pletschacher, </w:t>
      </w:r>
      <w:r w:rsidRPr="00A655C7">
        <w:rPr>
          <w:rFonts w:ascii="Times New Roman" w:hAnsi="Times New Roman" w:cs="Times New Roman"/>
          <w:i/>
          <w:iCs/>
          <w:noProof/>
          <w:sz w:val="24"/>
          <w:szCs w:val="24"/>
        </w:rPr>
        <w:t>ICDAR2015 Competition on Recognition of Documents with Complex Layouts-RDCL2015 †</w:t>
      </w:r>
      <w:r w:rsidRPr="00A655C7">
        <w:rPr>
          <w:rFonts w:ascii="Times New Roman" w:hAnsi="Times New Roman" w:cs="Times New Roman"/>
          <w:noProof/>
          <w:sz w:val="24"/>
          <w:szCs w:val="24"/>
        </w:rPr>
        <w:t>. .</w:t>
      </w:r>
    </w:p>
    <w:p w14:paraId="2FF73E75" w14:textId="77777777" w:rsidR="00A655C7" w:rsidRPr="00A655C7" w:rsidRDefault="00A655C7" w:rsidP="00A655C7">
      <w:pPr>
        <w:widowControl w:val="0"/>
        <w:autoSpaceDE w:val="0"/>
        <w:autoSpaceDN w:val="0"/>
        <w:adjustRightInd w:val="0"/>
        <w:spacing w:line="360" w:lineRule="auto"/>
        <w:ind w:left="640" w:hanging="640"/>
        <w:rPr>
          <w:rFonts w:ascii="Times New Roman" w:hAnsi="Times New Roman" w:cs="Times New Roman"/>
          <w:noProof/>
          <w:sz w:val="24"/>
          <w:szCs w:val="24"/>
        </w:rPr>
      </w:pPr>
      <w:r w:rsidRPr="00A655C7">
        <w:rPr>
          <w:rFonts w:ascii="Times New Roman" w:hAnsi="Times New Roman" w:cs="Times New Roman"/>
          <w:noProof/>
          <w:sz w:val="24"/>
          <w:szCs w:val="24"/>
        </w:rPr>
        <w:t>[37]</w:t>
      </w:r>
      <w:r w:rsidRPr="00A655C7">
        <w:rPr>
          <w:rFonts w:ascii="Times New Roman" w:hAnsi="Times New Roman" w:cs="Times New Roman"/>
          <w:noProof/>
          <w:sz w:val="24"/>
          <w:szCs w:val="24"/>
        </w:rPr>
        <w:tab/>
        <w:t xml:space="preserve">C. Clausner, A. Antonacopoulos, and S. Pletschacher, “ICDAR2017 Competition on Recognition of Documents with Complex Layouts - RDCL2017,” in </w:t>
      </w:r>
      <w:r w:rsidRPr="00A655C7">
        <w:rPr>
          <w:rFonts w:ascii="Times New Roman" w:hAnsi="Times New Roman" w:cs="Times New Roman"/>
          <w:i/>
          <w:iCs/>
          <w:noProof/>
          <w:sz w:val="24"/>
          <w:szCs w:val="24"/>
        </w:rPr>
        <w:t>Proceedings of the International Conference on Document Analysis and Recognition, ICDAR</w:t>
      </w:r>
      <w:r w:rsidRPr="00A655C7">
        <w:rPr>
          <w:rFonts w:ascii="Times New Roman" w:hAnsi="Times New Roman" w:cs="Times New Roman"/>
          <w:noProof/>
          <w:sz w:val="24"/>
          <w:szCs w:val="24"/>
        </w:rPr>
        <w:t>, 2017, vol. 1, pp. 1404–1410.</w:t>
      </w:r>
    </w:p>
    <w:p w14:paraId="3B23D516" w14:textId="77777777" w:rsidR="00A655C7" w:rsidRPr="00A655C7" w:rsidRDefault="00A655C7" w:rsidP="00A655C7">
      <w:pPr>
        <w:widowControl w:val="0"/>
        <w:autoSpaceDE w:val="0"/>
        <w:autoSpaceDN w:val="0"/>
        <w:adjustRightInd w:val="0"/>
        <w:spacing w:line="360" w:lineRule="auto"/>
        <w:ind w:left="640" w:hanging="640"/>
        <w:rPr>
          <w:rFonts w:ascii="Times New Roman" w:hAnsi="Times New Roman" w:cs="Times New Roman"/>
          <w:noProof/>
          <w:sz w:val="24"/>
          <w:szCs w:val="24"/>
        </w:rPr>
      </w:pPr>
      <w:r w:rsidRPr="00A655C7">
        <w:rPr>
          <w:rFonts w:ascii="Times New Roman" w:hAnsi="Times New Roman" w:cs="Times New Roman"/>
          <w:noProof/>
          <w:sz w:val="24"/>
          <w:szCs w:val="24"/>
        </w:rPr>
        <w:t>[38]</w:t>
      </w:r>
      <w:r w:rsidRPr="00A655C7">
        <w:rPr>
          <w:rFonts w:ascii="Times New Roman" w:hAnsi="Times New Roman" w:cs="Times New Roman"/>
          <w:noProof/>
          <w:sz w:val="24"/>
          <w:szCs w:val="24"/>
        </w:rPr>
        <w:tab/>
        <w:t xml:space="preserve">K. K. Ghosh, S. Ghosh, S. Sen, R. Sarkar, and U. Maulik, “A two-stage approach towards protein secondary structure classification,” </w:t>
      </w:r>
      <w:r w:rsidRPr="00A655C7">
        <w:rPr>
          <w:rFonts w:ascii="Times New Roman" w:hAnsi="Times New Roman" w:cs="Times New Roman"/>
          <w:i/>
          <w:iCs/>
          <w:noProof/>
          <w:sz w:val="24"/>
          <w:szCs w:val="24"/>
        </w:rPr>
        <w:t>Med. Biol. Eng. Comput.</w:t>
      </w:r>
      <w:r w:rsidRPr="00A655C7">
        <w:rPr>
          <w:rFonts w:ascii="Times New Roman" w:hAnsi="Times New Roman" w:cs="Times New Roman"/>
          <w:noProof/>
          <w:sz w:val="24"/>
          <w:szCs w:val="24"/>
        </w:rPr>
        <w:t>, vol. 58, no. 8, pp. 1723–1737, Aug. 2020.</w:t>
      </w:r>
    </w:p>
    <w:p w14:paraId="68B28AE0" w14:textId="77777777" w:rsidR="00A655C7" w:rsidRPr="00A655C7" w:rsidRDefault="00A655C7" w:rsidP="00A655C7">
      <w:pPr>
        <w:widowControl w:val="0"/>
        <w:autoSpaceDE w:val="0"/>
        <w:autoSpaceDN w:val="0"/>
        <w:adjustRightInd w:val="0"/>
        <w:spacing w:line="360" w:lineRule="auto"/>
        <w:ind w:left="640" w:hanging="640"/>
        <w:rPr>
          <w:rFonts w:ascii="Times New Roman" w:hAnsi="Times New Roman" w:cs="Times New Roman"/>
          <w:noProof/>
          <w:sz w:val="24"/>
          <w:szCs w:val="24"/>
        </w:rPr>
      </w:pPr>
      <w:r w:rsidRPr="00A655C7">
        <w:rPr>
          <w:rFonts w:ascii="Times New Roman" w:hAnsi="Times New Roman" w:cs="Times New Roman"/>
          <w:noProof/>
          <w:sz w:val="24"/>
          <w:szCs w:val="24"/>
        </w:rPr>
        <w:t>[39]</w:t>
      </w:r>
      <w:r w:rsidRPr="00A655C7">
        <w:rPr>
          <w:rFonts w:ascii="Times New Roman" w:hAnsi="Times New Roman" w:cs="Times New Roman"/>
          <w:noProof/>
          <w:sz w:val="24"/>
          <w:szCs w:val="24"/>
        </w:rPr>
        <w:tab/>
        <w:t>M. Hall, G. Holmes, B. Pfahringer, P. Reutemann, E. Frank, and I. H. Witten, “The WEKA data mining software: An update EThOS for EAP View project Commercial data mining projects using the ADAMS platform View project The WEKA Data Mining Software: An Update,” 2014.</w:t>
      </w:r>
    </w:p>
    <w:p w14:paraId="2486A412" w14:textId="77777777" w:rsidR="00A655C7" w:rsidRPr="00A655C7" w:rsidRDefault="00A655C7" w:rsidP="00A655C7">
      <w:pPr>
        <w:widowControl w:val="0"/>
        <w:autoSpaceDE w:val="0"/>
        <w:autoSpaceDN w:val="0"/>
        <w:adjustRightInd w:val="0"/>
        <w:spacing w:line="360" w:lineRule="auto"/>
        <w:ind w:left="640" w:hanging="640"/>
        <w:rPr>
          <w:rFonts w:ascii="Times New Roman" w:hAnsi="Times New Roman" w:cs="Times New Roman"/>
          <w:noProof/>
          <w:sz w:val="24"/>
          <w:szCs w:val="24"/>
        </w:rPr>
      </w:pPr>
      <w:r w:rsidRPr="00A655C7">
        <w:rPr>
          <w:rFonts w:ascii="Times New Roman" w:hAnsi="Times New Roman" w:cs="Times New Roman"/>
          <w:noProof/>
          <w:sz w:val="24"/>
          <w:szCs w:val="24"/>
        </w:rPr>
        <w:t>[40]</w:t>
      </w:r>
      <w:r w:rsidRPr="00A655C7">
        <w:rPr>
          <w:rFonts w:ascii="Times New Roman" w:hAnsi="Times New Roman" w:cs="Times New Roman"/>
          <w:noProof/>
          <w:sz w:val="24"/>
          <w:szCs w:val="24"/>
        </w:rPr>
        <w:tab/>
        <w:t>“The MediaTeam document database.” [Online]. Available: http://www.mediateam.oulu.fi/downloads/MTDB/download2.html. [Accessed: 29-Jul-</w:t>
      </w:r>
      <w:r w:rsidRPr="00A655C7">
        <w:rPr>
          <w:rFonts w:ascii="Times New Roman" w:hAnsi="Times New Roman" w:cs="Times New Roman"/>
          <w:noProof/>
          <w:sz w:val="24"/>
          <w:szCs w:val="24"/>
        </w:rPr>
        <w:lastRenderedPageBreak/>
        <w:t>2020].</w:t>
      </w:r>
    </w:p>
    <w:p w14:paraId="5C510135" w14:textId="77777777" w:rsidR="00A655C7" w:rsidRPr="00A655C7" w:rsidRDefault="00A655C7" w:rsidP="00A655C7">
      <w:pPr>
        <w:widowControl w:val="0"/>
        <w:autoSpaceDE w:val="0"/>
        <w:autoSpaceDN w:val="0"/>
        <w:adjustRightInd w:val="0"/>
        <w:spacing w:line="360" w:lineRule="auto"/>
        <w:ind w:left="640" w:hanging="640"/>
        <w:rPr>
          <w:rFonts w:ascii="Times New Roman" w:hAnsi="Times New Roman" w:cs="Times New Roman"/>
          <w:noProof/>
          <w:sz w:val="24"/>
          <w:szCs w:val="24"/>
        </w:rPr>
      </w:pPr>
      <w:r w:rsidRPr="00A655C7">
        <w:rPr>
          <w:rFonts w:ascii="Times New Roman" w:hAnsi="Times New Roman" w:cs="Times New Roman"/>
          <w:noProof/>
          <w:sz w:val="24"/>
          <w:szCs w:val="24"/>
        </w:rPr>
        <w:t>[41]</w:t>
      </w:r>
      <w:r w:rsidRPr="00A655C7">
        <w:rPr>
          <w:rFonts w:ascii="Times New Roman" w:hAnsi="Times New Roman" w:cs="Times New Roman"/>
          <w:noProof/>
          <w:sz w:val="24"/>
          <w:szCs w:val="24"/>
        </w:rPr>
        <w:tab/>
        <w:t>F. Albregtsen, “Statistical Texture Measures Computed from Gray Level Coocurrence Matrices,” 2008.</w:t>
      </w:r>
    </w:p>
    <w:p w14:paraId="2AA830B6" w14:textId="77777777" w:rsidR="00A655C7" w:rsidRPr="00A655C7" w:rsidRDefault="00A655C7" w:rsidP="00A655C7">
      <w:pPr>
        <w:widowControl w:val="0"/>
        <w:autoSpaceDE w:val="0"/>
        <w:autoSpaceDN w:val="0"/>
        <w:adjustRightInd w:val="0"/>
        <w:spacing w:line="360" w:lineRule="auto"/>
        <w:ind w:left="640" w:hanging="640"/>
        <w:rPr>
          <w:rFonts w:ascii="Times New Roman" w:hAnsi="Times New Roman" w:cs="Times New Roman"/>
          <w:noProof/>
          <w:sz w:val="24"/>
          <w:szCs w:val="24"/>
        </w:rPr>
      </w:pPr>
      <w:r w:rsidRPr="00A655C7">
        <w:rPr>
          <w:rFonts w:ascii="Times New Roman" w:hAnsi="Times New Roman" w:cs="Times New Roman"/>
          <w:noProof/>
          <w:sz w:val="24"/>
          <w:szCs w:val="24"/>
        </w:rPr>
        <w:t>[42]</w:t>
      </w:r>
      <w:r w:rsidRPr="00A655C7">
        <w:rPr>
          <w:rFonts w:ascii="Times New Roman" w:hAnsi="Times New Roman" w:cs="Times New Roman"/>
          <w:noProof/>
          <w:sz w:val="24"/>
          <w:szCs w:val="24"/>
        </w:rPr>
        <w:tab/>
        <w:t xml:space="preserve">F. Albregtsen, “Statistical Texture Measures Computed from Gray Level Coocurrence Matrices,” </w:t>
      </w:r>
      <w:r w:rsidRPr="00A655C7">
        <w:rPr>
          <w:rFonts w:ascii="Times New Roman" w:hAnsi="Times New Roman" w:cs="Times New Roman"/>
          <w:i/>
          <w:iCs/>
          <w:noProof/>
          <w:sz w:val="24"/>
          <w:szCs w:val="24"/>
        </w:rPr>
        <w:t>… Lab. Dep. Informatics, Univ. …</w:t>
      </w:r>
      <w:r w:rsidRPr="00A655C7">
        <w:rPr>
          <w:rFonts w:ascii="Times New Roman" w:hAnsi="Times New Roman" w:cs="Times New Roman"/>
          <w:noProof/>
          <w:sz w:val="24"/>
          <w:szCs w:val="24"/>
        </w:rPr>
        <w:t>, pp. 1–14, 2008.</w:t>
      </w:r>
    </w:p>
    <w:p w14:paraId="11618385" w14:textId="77777777" w:rsidR="00A655C7" w:rsidRPr="00A655C7" w:rsidRDefault="00A655C7" w:rsidP="00A655C7">
      <w:pPr>
        <w:widowControl w:val="0"/>
        <w:autoSpaceDE w:val="0"/>
        <w:autoSpaceDN w:val="0"/>
        <w:adjustRightInd w:val="0"/>
        <w:spacing w:line="360" w:lineRule="auto"/>
        <w:ind w:left="640" w:hanging="640"/>
        <w:rPr>
          <w:rFonts w:ascii="Times New Roman" w:hAnsi="Times New Roman" w:cs="Times New Roman"/>
          <w:noProof/>
          <w:sz w:val="24"/>
          <w:szCs w:val="24"/>
        </w:rPr>
      </w:pPr>
      <w:r w:rsidRPr="00A655C7">
        <w:rPr>
          <w:rFonts w:ascii="Times New Roman" w:hAnsi="Times New Roman" w:cs="Times New Roman"/>
          <w:noProof/>
          <w:sz w:val="24"/>
          <w:szCs w:val="24"/>
        </w:rPr>
        <w:t>[43]</w:t>
      </w:r>
      <w:r w:rsidRPr="00A655C7">
        <w:rPr>
          <w:rFonts w:ascii="Times New Roman" w:hAnsi="Times New Roman" w:cs="Times New Roman"/>
          <w:noProof/>
          <w:sz w:val="24"/>
          <w:szCs w:val="24"/>
        </w:rPr>
        <w:tab/>
        <w:t>N. Dalal, B. T. Histograms, and B. Triggs, “Histograms of Oriented Gradients for Human Detection,” pp. 886–893, 2005.</w:t>
      </w:r>
    </w:p>
    <w:p w14:paraId="64FF5124" w14:textId="77777777" w:rsidR="00A655C7" w:rsidRPr="00A655C7" w:rsidRDefault="00A655C7" w:rsidP="00A655C7">
      <w:pPr>
        <w:widowControl w:val="0"/>
        <w:autoSpaceDE w:val="0"/>
        <w:autoSpaceDN w:val="0"/>
        <w:adjustRightInd w:val="0"/>
        <w:spacing w:line="360" w:lineRule="auto"/>
        <w:ind w:left="640" w:hanging="640"/>
        <w:rPr>
          <w:rFonts w:ascii="Times New Roman" w:hAnsi="Times New Roman" w:cs="Times New Roman"/>
          <w:noProof/>
          <w:sz w:val="24"/>
          <w:szCs w:val="24"/>
        </w:rPr>
      </w:pPr>
      <w:r w:rsidRPr="00A655C7">
        <w:rPr>
          <w:rFonts w:ascii="Times New Roman" w:hAnsi="Times New Roman" w:cs="Times New Roman"/>
          <w:noProof/>
          <w:sz w:val="24"/>
          <w:szCs w:val="24"/>
        </w:rPr>
        <w:t>[44]</w:t>
      </w:r>
      <w:r w:rsidRPr="00A655C7">
        <w:rPr>
          <w:rFonts w:ascii="Times New Roman" w:hAnsi="Times New Roman" w:cs="Times New Roman"/>
          <w:noProof/>
          <w:sz w:val="24"/>
          <w:szCs w:val="24"/>
        </w:rPr>
        <w:tab/>
        <w:t xml:space="preserve">R. P. Maheshwari, B. Raman, S. Murala, and R. Balasubramanian, “Local Tetra Patterns: A New Feature Descriptor for Content-Based Image Retrieval,” </w:t>
      </w:r>
      <w:r w:rsidRPr="00A655C7">
        <w:rPr>
          <w:rFonts w:ascii="Times New Roman" w:hAnsi="Times New Roman" w:cs="Times New Roman"/>
          <w:i/>
          <w:iCs/>
          <w:noProof/>
          <w:sz w:val="24"/>
          <w:szCs w:val="24"/>
        </w:rPr>
        <w:t>IEEE Trans. IMAGE Process.</w:t>
      </w:r>
      <w:r w:rsidRPr="00A655C7">
        <w:rPr>
          <w:rFonts w:ascii="Times New Roman" w:hAnsi="Times New Roman" w:cs="Times New Roman"/>
          <w:noProof/>
          <w:sz w:val="24"/>
          <w:szCs w:val="24"/>
        </w:rPr>
        <w:t>, vol. 21, no. 5, 2012.</w:t>
      </w:r>
    </w:p>
    <w:p w14:paraId="31D8CB63" w14:textId="77777777" w:rsidR="00A655C7" w:rsidRPr="00A655C7" w:rsidRDefault="00A655C7" w:rsidP="00A655C7">
      <w:pPr>
        <w:widowControl w:val="0"/>
        <w:autoSpaceDE w:val="0"/>
        <w:autoSpaceDN w:val="0"/>
        <w:adjustRightInd w:val="0"/>
        <w:spacing w:line="360" w:lineRule="auto"/>
        <w:ind w:left="640" w:hanging="640"/>
        <w:rPr>
          <w:rFonts w:ascii="Times New Roman" w:hAnsi="Times New Roman" w:cs="Times New Roman"/>
          <w:noProof/>
          <w:sz w:val="24"/>
          <w:szCs w:val="24"/>
        </w:rPr>
      </w:pPr>
      <w:r w:rsidRPr="00A655C7">
        <w:rPr>
          <w:rFonts w:ascii="Times New Roman" w:hAnsi="Times New Roman" w:cs="Times New Roman"/>
          <w:noProof/>
          <w:sz w:val="24"/>
          <w:szCs w:val="24"/>
        </w:rPr>
        <w:t>[45]</w:t>
      </w:r>
      <w:r w:rsidRPr="00A655C7">
        <w:rPr>
          <w:rFonts w:ascii="Times New Roman" w:hAnsi="Times New Roman" w:cs="Times New Roman"/>
          <w:noProof/>
          <w:sz w:val="24"/>
          <w:szCs w:val="24"/>
        </w:rPr>
        <w:tab/>
        <w:t xml:space="preserve">K. F. Man, K. S. Tang, and S. Kwong, “Genetic algorithms: Concepts and applications,” </w:t>
      </w:r>
      <w:r w:rsidRPr="00A655C7">
        <w:rPr>
          <w:rFonts w:ascii="Times New Roman" w:hAnsi="Times New Roman" w:cs="Times New Roman"/>
          <w:i/>
          <w:iCs/>
          <w:noProof/>
          <w:sz w:val="24"/>
          <w:szCs w:val="24"/>
        </w:rPr>
        <w:t>IEEE Trans. Ind. Electron.</w:t>
      </w:r>
      <w:r w:rsidRPr="00A655C7">
        <w:rPr>
          <w:rFonts w:ascii="Times New Roman" w:hAnsi="Times New Roman" w:cs="Times New Roman"/>
          <w:noProof/>
          <w:sz w:val="24"/>
          <w:szCs w:val="24"/>
        </w:rPr>
        <w:t>, vol. 43, no. 5, pp. 519–534, 1996.</w:t>
      </w:r>
    </w:p>
    <w:p w14:paraId="64FF71B9" w14:textId="77777777" w:rsidR="00A655C7" w:rsidRPr="00A655C7" w:rsidRDefault="00A655C7" w:rsidP="00A655C7">
      <w:pPr>
        <w:widowControl w:val="0"/>
        <w:autoSpaceDE w:val="0"/>
        <w:autoSpaceDN w:val="0"/>
        <w:adjustRightInd w:val="0"/>
        <w:spacing w:line="360" w:lineRule="auto"/>
        <w:ind w:left="640" w:hanging="640"/>
        <w:rPr>
          <w:rFonts w:ascii="Times New Roman" w:hAnsi="Times New Roman" w:cs="Times New Roman"/>
          <w:noProof/>
          <w:sz w:val="24"/>
          <w:szCs w:val="24"/>
        </w:rPr>
      </w:pPr>
      <w:r w:rsidRPr="00A655C7">
        <w:rPr>
          <w:rFonts w:ascii="Times New Roman" w:hAnsi="Times New Roman" w:cs="Times New Roman"/>
          <w:noProof/>
          <w:sz w:val="24"/>
          <w:szCs w:val="24"/>
        </w:rPr>
        <w:t>[46]</w:t>
      </w:r>
      <w:r w:rsidRPr="00A655C7">
        <w:rPr>
          <w:rFonts w:ascii="Times New Roman" w:hAnsi="Times New Roman" w:cs="Times New Roman"/>
          <w:noProof/>
          <w:sz w:val="24"/>
          <w:szCs w:val="24"/>
        </w:rPr>
        <w:tab/>
        <w:t xml:space="preserve">E. Rashedi, H. Nezamabadi-pour, and S. Saryazdi, “GSA: A Gravitational Search Algorithm,” </w:t>
      </w:r>
      <w:r w:rsidRPr="00A655C7">
        <w:rPr>
          <w:rFonts w:ascii="Times New Roman" w:hAnsi="Times New Roman" w:cs="Times New Roman"/>
          <w:i/>
          <w:iCs/>
          <w:noProof/>
          <w:sz w:val="24"/>
          <w:szCs w:val="24"/>
        </w:rPr>
        <w:t>Inf. Sci. (Ny).</w:t>
      </w:r>
      <w:r w:rsidRPr="00A655C7">
        <w:rPr>
          <w:rFonts w:ascii="Times New Roman" w:hAnsi="Times New Roman" w:cs="Times New Roman"/>
          <w:noProof/>
          <w:sz w:val="24"/>
          <w:szCs w:val="24"/>
        </w:rPr>
        <w:t>, vol. 179, no. 13, pp. 2232–2248, Jun. 2009.</w:t>
      </w:r>
    </w:p>
    <w:p w14:paraId="36BAC177" w14:textId="77777777" w:rsidR="00A655C7" w:rsidRPr="00A655C7" w:rsidRDefault="00A655C7" w:rsidP="00A655C7">
      <w:pPr>
        <w:widowControl w:val="0"/>
        <w:autoSpaceDE w:val="0"/>
        <w:autoSpaceDN w:val="0"/>
        <w:adjustRightInd w:val="0"/>
        <w:spacing w:line="360" w:lineRule="auto"/>
        <w:ind w:left="640" w:hanging="640"/>
        <w:rPr>
          <w:rFonts w:ascii="Times New Roman" w:hAnsi="Times New Roman" w:cs="Times New Roman"/>
          <w:noProof/>
          <w:sz w:val="24"/>
          <w:szCs w:val="24"/>
        </w:rPr>
      </w:pPr>
      <w:r w:rsidRPr="00A655C7">
        <w:rPr>
          <w:rFonts w:ascii="Times New Roman" w:hAnsi="Times New Roman" w:cs="Times New Roman"/>
          <w:noProof/>
          <w:sz w:val="24"/>
          <w:szCs w:val="24"/>
        </w:rPr>
        <w:t>[47]</w:t>
      </w:r>
      <w:r w:rsidRPr="00A655C7">
        <w:rPr>
          <w:rFonts w:ascii="Times New Roman" w:hAnsi="Times New Roman" w:cs="Times New Roman"/>
          <w:noProof/>
          <w:sz w:val="24"/>
          <w:szCs w:val="24"/>
        </w:rPr>
        <w:tab/>
        <w:t xml:space="preserve">Y. Z. Yao and Y. R. Xu, “Parameter analysis of particle swarm optimization algorithm,” </w:t>
      </w:r>
      <w:r w:rsidRPr="00A655C7">
        <w:rPr>
          <w:rFonts w:ascii="Times New Roman" w:hAnsi="Times New Roman" w:cs="Times New Roman"/>
          <w:i/>
          <w:iCs/>
          <w:noProof/>
          <w:sz w:val="24"/>
          <w:szCs w:val="24"/>
        </w:rPr>
        <w:t>Harbin Gongcheng Daxue Xuebao/Journal Harbin Eng. Univ.</w:t>
      </w:r>
      <w:r w:rsidRPr="00A655C7">
        <w:rPr>
          <w:rFonts w:ascii="Times New Roman" w:hAnsi="Times New Roman" w:cs="Times New Roman"/>
          <w:noProof/>
          <w:sz w:val="24"/>
          <w:szCs w:val="24"/>
        </w:rPr>
        <w:t>, vol. 28, no. 11, pp. 1242–1246, 2007.</w:t>
      </w:r>
    </w:p>
    <w:p w14:paraId="359CC45A" w14:textId="77777777" w:rsidR="00A655C7" w:rsidRPr="00A655C7" w:rsidRDefault="00A655C7" w:rsidP="00A655C7">
      <w:pPr>
        <w:widowControl w:val="0"/>
        <w:autoSpaceDE w:val="0"/>
        <w:autoSpaceDN w:val="0"/>
        <w:adjustRightInd w:val="0"/>
        <w:spacing w:line="360" w:lineRule="auto"/>
        <w:ind w:left="640" w:hanging="640"/>
        <w:rPr>
          <w:rFonts w:ascii="Times New Roman" w:hAnsi="Times New Roman" w:cs="Times New Roman"/>
          <w:noProof/>
          <w:sz w:val="24"/>
          <w:szCs w:val="24"/>
        </w:rPr>
      </w:pPr>
      <w:r w:rsidRPr="00A655C7">
        <w:rPr>
          <w:rFonts w:ascii="Times New Roman" w:hAnsi="Times New Roman" w:cs="Times New Roman"/>
          <w:noProof/>
          <w:sz w:val="24"/>
          <w:szCs w:val="24"/>
        </w:rPr>
        <w:t>[48]</w:t>
      </w:r>
      <w:r w:rsidRPr="00A655C7">
        <w:rPr>
          <w:rFonts w:ascii="Times New Roman" w:hAnsi="Times New Roman" w:cs="Times New Roman"/>
          <w:noProof/>
          <w:sz w:val="24"/>
          <w:szCs w:val="24"/>
        </w:rPr>
        <w:tab/>
        <w:t xml:space="preserve">F. F. Easton and N. Mansour, “Distributed genetic algorithm for deterministic and stochastic labor scheduling problems,” </w:t>
      </w:r>
      <w:r w:rsidRPr="00A655C7">
        <w:rPr>
          <w:rFonts w:ascii="Times New Roman" w:hAnsi="Times New Roman" w:cs="Times New Roman"/>
          <w:i/>
          <w:iCs/>
          <w:noProof/>
          <w:sz w:val="24"/>
          <w:szCs w:val="24"/>
        </w:rPr>
        <w:t>Eur. J. Oper. Res.</w:t>
      </w:r>
      <w:r w:rsidRPr="00A655C7">
        <w:rPr>
          <w:rFonts w:ascii="Times New Roman" w:hAnsi="Times New Roman" w:cs="Times New Roman"/>
          <w:noProof/>
          <w:sz w:val="24"/>
          <w:szCs w:val="24"/>
        </w:rPr>
        <w:t>, vol. 118, no. 3, pp. 505–523, Nov. 1999.</w:t>
      </w:r>
    </w:p>
    <w:p w14:paraId="5A258D88" w14:textId="77777777" w:rsidR="00A655C7" w:rsidRPr="00A655C7" w:rsidRDefault="00A655C7" w:rsidP="00A655C7">
      <w:pPr>
        <w:widowControl w:val="0"/>
        <w:autoSpaceDE w:val="0"/>
        <w:autoSpaceDN w:val="0"/>
        <w:adjustRightInd w:val="0"/>
        <w:spacing w:line="360" w:lineRule="auto"/>
        <w:ind w:left="640" w:hanging="640"/>
        <w:rPr>
          <w:rFonts w:ascii="Times New Roman" w:hAnsi="Times New Roman" w:cs="Times New Roman"/>
          <w:noProof/>
          <w:sz w:val="24"/>
          <w:szCs w:val="24"/>
        </w:rPr>
      </w:pPr>
      <w:r w:rsidRPr="00A655C7">
        <w:rPr>
          <w:rFonts w:ascii="Times New Roman" w:hAnsi="Times New Roman" w:cs="Times New Roman"/>
          <w:noProof/>
          <w:sz w:val="24"/>
          <w:szCs w:val="24"/>
        </w:rPr>
        <w:t>[49]</w:t>
      </w:r>
      <w:r w:rsidRPr="00A655C7">
        <w:rPr>
          <w:rFonts w:ascii="Times New Roman" w:hAnsi="Times New Roman" w:cs="Times New Roman"/>
          <w:noProof/>
          <w:sz w:val="24"/>
          <w:szCs w:val="24"/>
        </w:rPr>
        <w:tab/>
        <w:t>H. Teimourzadeh, B. Mohammadi-Ivatloo, and S. Asadi, “Binary Group Search Optimization for Distribution Network Reconfiguration,” 2020, pp. 103–126.</w:t>
      </w:r>
    </w:p>
    <w:p w14:paraId="6DB37644" w14:textId="77777777" w:rsidR="00A655C7" w:rsidRPr="00A655C7" w:rsidRDefault="00A655C7" w:rsidP="00A655C7">
      <w:pPr>
        <w:widowControl w:val="0"/>
        <w:autoSpaceDE w:val="0"/>
        <w:autoSpaceDN w:val="0"/>
        <w:adjustRightInd w:val="0"/>
        <w:spacing w:line="360" w:lineRule="auto"/>
        <w:ind w:left="640" w:hanging="640"/>
        <w:rPr>
          <w:rFonts w:ascii="Times New Roman" w:hAnsi="Times New Roman" w:cs="Times New Roman"/>
          <w:noProof/>
          <w:sz w:val="24"/>
        </w:rPr>
      </w:pPr>
      <w:r w:rsidRPr="00A655C7">
        <w:rPr>
          <w:rFonts w:ascii="Times New Roman" w:hAnsi="Times New Roman" w:cs="Times New Roman"/>
          <w:noProof/>
          <w:sz w:val="24"/>
          <w:szCs w:val="24"/>
        </w:rPr>
        <w:t>[50]</w:t>
      </w:r>
      <w:r w:rsidRPr="00A655C7">
        <w:rPr>
          <w:rFonts w:ascii="Times New Roman" w:hAnsi="Times New Roman" w:cs="Times New Roman"/>
          <w:noProof/>
          <w:sz w:val="24"/>
          <w:szCs w:val="24"/>
        </w:rPr>
        <w:tab/>
        <w:t xml:space="preserve">O. B. Augusto, S. Rabeau, P. Dépincé, and F. Bennis, “Multi-objective genetic algorithms: A way to improve the convergence rate,” </w:t>
      </w:r>
      <w:r w:rsidRPr="00A655C7">
        <w:rPr>
          <w:rFonts w:ascii="Times New Roman" w:hAnsi="Times New Roman" w:cs="Times New Roman"/>
          <w:i/>
          <w:iCs/>
          <w:noProof/>
          <w:sz w:val="24"/>
          <w:szCs w:val="24"/>
        </w:rPr>
        <w:t>Eng. Appl. Artif. Intell.</w:t>
      </w:r>
      <w:r w:rsidRPr="00A655C7">
        <w:rPr>
          <w:rFonts w:ascii="Times New Roman" w:hAnsi="Times New Roman" w:cs="Times New Roman"/>
          <w:noProof/>
          <w:sz w:val="24"/>
          <w:szCs w:val="24"/>
        </w:rPr>
        <w:t>, vol. 19, no. 5, pp. 501–510, Aug. 2006.</w:t>
      </w:r>
    </w:p>
    <w:p w14:paraId="0137D160" w14:textId="77777777" w:rsidR="003368AD" w:rsidRPr="004F2031" w:rsidRDefault="003368AD" w:rsidP="006D3A26">
      <w:pPr>
        <w:spacing w:line="360" w:lineRule="auto"/>
        <w:jc w:val="both"/>
        <w:rPr>
          <w:rFonts w:ascii="Times New Roman" w:hAnsi="Times New Roman" w:cs="Times New Roman"/>
          <w:sz w:val="24"/>
          <w:szCs w:val="24"/>
        </w:rPr>
      </w:pPr>
      <w:r w:rsidRPr="004F2031">
        <w:rPr>
          <w:rFonts w:ascii="Times New Roman" w:hAnsi="Times New Roman" w:cs="Times New Roman"/>
          <w:sz w:val="24"/>
          <w:szCs w:val="24"/>
        </w:rPr>
        <w:fldChar w:fldCharType="end"/>
      </w:r>
    </w:p>
    <w:sectPr w:rsidR="003368AD" w:rsidRPr="004F203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0" w:author="User" w:date="2020-07-29T18:00:00Z" w:initials="U">
    <w:p w14:paraId="16235E05" w14:textId="6C153110" w:rsidR="00CF2CB1" w:rsidRDefault="00CF2CB1">
      <w:pPr>
        <w:pStyle w:val="CommentText"/>
      </w:pPr>
      <w:r>
        <w:rPr>
          <w:rStyle w:val="CommentReference"/>
        </w:rPr>
        <w:annotationRef/>
      </w:r>
      <w:r w:rsidR="00BD0A08">
        <w:t>Not clear</w:t>
      </w:r>
    </w:p>
  </w:comment>
  <w:comment w:id="76" w:author="User" w:date="2020-07-29T19:34:00Z" w:initials="U">
    <w:p w14:paraId="28468D63" w14:textId="3976B135" w:rsidR="006B188F" w:rsidRDefault="006B188F">
      <w:pPr>
        <w:pStyle w:val="CommentText"/>
      </w:pPr>
      <w:r>
        <w:rPr>
          <w:rStyle w:val="CommentReference"/>
        </w:rPr>
        <w:annotationRef/>
      </w:r>
      <w:r>
        <w:t>When feature selection is applied?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6235E05" w15:done="0"/>
  <w15:commentEx w15:paraId="28468D63"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F5CE7C" w14:textId="77777777" w:rsidR="0058774D" w:rsidRDefault="0058774D" w:rsidP="003A0AAD">
      <w:pPr>
        <w:spacing w:after="0" w:line="240" w:lineRule="auto"/>
      </w:pPr>
      <w:r>
        <w:separator/>
      </w:r>
    </w:p>
  </w:endnote>
  <w:endnote w:type="continuationSeparator" w:id="0">
    <w:p w14:paraId="138E8A54" w14:textId="77777777" w:rsidR="0058774D" w:rsidRDefault="0058774D" w:rsidP="003A0A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rinda">
    <w:altName w:val="Courier New"/>
    <w:panose1 w:val="00000400000000000000"/>
    <w:charset w:val="01"/>
    <w:family w:val="roman"/>
    <w:notTrueType/>
    <w:pitch w:val="variable"/>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1C521B" w14:textId="77777777" w:rsidR="0058774D" w:rsidRDefault="0058774D" w:rsidP="003A0AAD">
      <w:pPr>
        <w:spacing w:after="0" w:line="240" w:lineRule="auto"/>
      </w:pPr>
      <w:r>
        <w:separator/>
      </w:r>
    </w:p>
  </w:footnote>
  <w:footnote w:type="continuationSeparator" w:id="0">
    <w:p w14:paraId="73DFF515" w14:textId="77777777" w:rsidR="0058774D" w:rsidRDefault="0058774D" w:rsidP="003A0A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2903C8"/>
    <w:multiLevelType w:val="multilevel"/>
    <w:tmpl w:val="7892EA42"/>
    <w:lvl w:ilvl="0">
      <w:start w:val="1"/>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62F2F58"/>
    <w:multiLevelType w:val="hybridMultilevel"/>
    <w:tmpl w:val="D98C70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38C10446"/>
    <w:multiLevelType w:val="hybridMultilevel"/>
    <w:tmpl w:val="A392A40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93D0E3A"/>
    <w:multiLevelType w:val="hybridMultilevel"/>
    <w:tmpl w:val="A392A40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AF4347E"/>
    <w:multiLevelType w:val="hybridMultilevel"/>
    <w:tmpl w:val="C846D99A"/>
    <w:lvl w:ilvl="0" w:tplc="FEDCFA2A">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7481B63"/>
    <w:multiLevelType w:val="hybridMultilevel"/>
    <w:tmpl w:val="6124FDCC"/>
    <w:lvl w:ilvl="0" w:tplc="FBFC768C">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B3374FE"/>
    <w:multiLevelType w:val="hybridMultilevel"/>
    <w:tmpl w:val="1BE0A980"/>
    <w:lvl w:ilvl="0" w:tplc="0CAA480A">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BED6F69"/>
    <w:multiLevelType w:val="multilevel"/>
    <w:tmpl w:val="0A18A2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677F47DB"/>
    <w:multiLevelType w:val="hybridMultilevel"/>
    <w:tmpl w:val="45808DB8"/>
    <w:lvl w:ilvl="0" w:tplc="7BE815B0">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99C369D"/>
    <w:multiLevelType w:val="hybridMultilevel"/>
    <w:tmpl w:val="D58C09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3"/>
  </w:num>
  <w:num w:numId="3">
    <w:abstractNumId w:val="0"/>
  </w:num>
  <w:num w:numId="4">
    <w:abstractNumId w:val="2"/>
  </w:num>
  <w:num w:numId="5">
    <w:abstractNumId w:val="1"/>
  </w:num>
  <w:num w:numId="6">
    <w:abstractNumId w:val="6"/>
  </w:num>
  <w:num w:numId="7">
    <w:abstractNumId w:val="8"/>
  </w:num>
  <w:num w:numId="8">
    <w:abstractNumId w:val="5"/>
  </w:num>
  <w:num w:numId="9">
    <w:abstractNumId w:val="4"/>
  </w:num>
  <w:num w:numId="10">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0988"/>
    <w:rsid w:val="00001509"/>
    <w:rsid w:val="00026FDA"/>
    <w:rsid w:val="00035D59"/>
    <w:rsid w:val="00035E64"/>
    <w:rsid w:val="00046679"/>
    <w:rsid w:val="00047949"/>
    <w:rsid w:val="0005019A"/>
    <w:rsid w:val="000521D1"/>
    <w:rsid w:val="00057B8A"/>
    <w:rsid w:val="00065358"/>
    <w:rsid w:val="0006578D"/>
    <w:rsid w:val="00072BFA"/>
    <w:rsid w:val="00073E9B"/>
    <w:rsid w:val="00081126"/>
    <w:rsid w:val="000935FC"/>
    <w:rsid w:val="00093E49"/>
    <w:rsid w:val="000C3DB8"/>
    <w:rsid w:val="000D3045"/>
    <w:rsid w:val="000E726A"/>
    <w:rsid w:val="000F473E"/>
    <w:rsid w:val="000F5E22"/>
    <w:rsid w:val="00105344"/>
    <w:rsid w:val="00131A6D"/>
    <w:rsid w:val="00135B16"/>
    <w:rsid w:val="00145CC2"/>
    <w:rsid w:val="001473F2"/>
    <w:rsid w:val="00151406"/>
    <w:rsid w:val="00161322"/>
    <w:rsid w:val="001623C4"/>
    <w:rsid w:val="00167397"/>
    <w:rsid w:val="00170A1A"/>
    <w:rsid w:val="001751ED"/>
    <w:rsid w:val="00183E6E"/>
    <w:rsid w:val="00187F23"/>
    <w:rsid w:val="00195D88"/>
    <w:rsid w:val="001A4670"/>
    <w:rsid w:val="001A7B05"/>
    <w:rsid w:val="001B1E67"/>
    <w:rsid w:val="001B51D0"/>
    <w:rsid w:val="001C21B0"/>
    <w:rsid w:val="001C766A"/>
    <w:rsid w:val="001D1661"/>
    <w:rsid w:val="001D4059"/>
    <w:rsid w:val="001E0338"/>
    <w:rsid w:val="001E4711"/>
    <w:rsid w:val="002005A9"/>
    <w:rsid w:val="00205CB7"/>
    <w:rsid w:val="00212846"/>
    <w:rsid w:val="00214C7B"/>
    <w:rsid w:val="00214D6B"/>
    <w:rsid w:val="002151AA"/>
    <w:rsid w:val="00222996"/>
    <w:rsid w:val="002343D4"/>
    <w:rsid w:val="0023514A"/>
    <w:rsid w:val="002359F4"/>
    <w:rsid w:val="0024003A"/>
    <w:rsid w:val="00247110"/>
    <w:rsid w:val="00251084"/>
    <w:rsid w:val="0025262A"/>
    <w:rsid w:val="00262A37"/>
    <w:rsid w:val="00262CF9"/>
    <w:rsid w:val="00282767"/>
    <w:rsid w:val="002849EC"/>
    <w:rsid w:val="002B13BF"/>
    <w:rsid w:val="002B6C18"/>
    <w:rsid w:val="002C01A5"/>
    <w:rsid w:val="002C26F3"/>
    <w:rsid w:val="002D19DA"/>
    <w:rsid w:val="002F0988"/>
    <w:rsid w:val="002F1535"/>
    <w:rsid w:val="002F2368"/>
    <w:rsid w:val="00302E4D"/>
    <w:rsid w:val="00313885"/>
    <w:rsid w:val="00313E51"/>
    <w:rsid w:val="003141CC"/>
    <w:rsid w:val="00317B98"/>
    <w:rsid w:val="003368AD"/>
    <w:rsid w:val="00342E62"/>
    <w:rsid w:val="00370436"/>
    <w:rsid w:val="003719C0"/>
    <w:rsid w:val="00374523"/>
    <w:rsid w:val="00374E2A"/>
    <w:rsid w:val="00383AC1"/>
    <w:rsid w:val="0039604F"/>
    <w:rsid w:val="003966C4"/>
    <w:rsid w:val="003A0AAD"/>
    <w:rsid w:val="003A3EDC"/>
    <w:rsid w:val="003B452C"/>
    <w:rsid w:val="003B526A"/>
    <w:rsid w:val="003D14F2"/>
    <w:rsid w:val="003D2A40"/>
    <w:rsid w:val="003E1B1C"/>
    <w:rsid w:val="003E29D6"/>
    <w:rsid w:val="003F4424"/>
    <w:rsid w:val="003F5DE0"/>
    <w:rsid w:val="00401B14"/>
    <w:rsid w:val="00422C78"/>
    <w:rsid w:val="00440603"/>
    <w:rsid w:val="004444C8"/>
    <w:rsid w:val="00465F6E"/>
    <w:rsid w:val="00470E9D"/>
    <w:rsid w:val="00472C52"/>
    <w:rsid w:val="00476608"/>
    <w:rsid w:val="00490854"/>
    <w:rsid w:val="004923BF"/>
    <w:rsid w:val="0049325C"/>
    <w:rsid w:val="00495FF0"/>
    <w:rsid w:val="004A1413"/>
    <w:rsid w:val="004A4246"/>
    <w:rsid w:val="004A7FB7"/>
    <w:rsid w:val="004B0C5B"/>
    <w:rsid w:val="004B210A"/>
    <w:rsid w:val="004B5895"/>
    <w:rsid w:val="004B6C02"/>
    <w:rsid w:val="004D50DF"/>
    <w:rsid w:val="004D6667"/>
    <w:rsid w:val="004D7F5C"/>
    <w:rsid w:val="004E165E"/>
    <w:rsid w:val="004E2849"/>
    <w:rsid w:val="004E4731"/>
    <w:rsid w:val="004F2031"/>
    <w:rsid w:val="004F2F93"/>
    <w:rsid w:val="0050482B"/>
    <w:rsid w:val="00510C0B"/>
    <w:rsid w:val="00520C94"/>
    <w:rsid w:val="00530D54"/>
    <w:rsid w:val="0055345C"/>
    <w:rsid w:val="00567B23"/>
    <w:rsid w:val="00582F59"/>
    <w:rsid w:val="00586244"/>
    <w:rsid w:val="0058774D"/>
    <w:rsid w:val="005908D5"/>
    <w:rsid w:val="00590E98"/>
    <w:rsid w:val="00596C9B"/>
    <w:rsid w:val="005A0A39"/>
    <w:rsid w:val="005A569F"/>
    <w:rsid w:val="005B5053"/>
    <w:rsid w:val="005B6851"/>
    <w:rsid w:val="005B6995"/>
    <w:rsid w:val="005B7525"/>
    <w:rsid w:val="005C348D"/>
    <w:rsid w:val="005E09C7"/>
    <w:rsid w:val="005F072F"/>
    <w:rsid w:val="005F3CA4"/>
    <w:rsid w:val="00600F6C"/>
    <w:rsid w:val="00603E2A"/>
    <w:rsid w:val="00610C6C"/>
    <w:rsid w:val="00630541"/>
    <w:rsid w:val="00644A4A"/>
    <w:rsid w:val="00650880"/>
    <w:rsid w:val="006518D1"/>
    <w:rsid w:val="00651D31"/>
    <w:rsid w:val="00662568"/>
    <w:rsid w:val="00662578"/>
    <w:rsid w:val="00672F0D"/>
    <w:rsid w:val="00682D27"/>
    <w:rsid w:val="00683A21"/>
    <w:rsid w:val="00685220"/>
    <w:rsid w:val="00691803"/>
    <w:rsid w:val="00692E08"/>
    <w:rsid w:val="00693053"/>
    <w:rsid w:val="00693478"/>
    <w:rsid w:val="006A7A0D"/>
    <w:rsid w:val="006B02A0"/>
    <w:rsid w:val="006B188F"/>
    <w:rsid w:val="006B5B0C"/>
    <w:rsid w:val="006C0125"/>
    <w:rsid w:val="006C12D9"/>
    <w:rsid w:val="006C502A"/>
    <w:rsid w:val="006D0586"/>
    <w:rsid w:val="006D3A26"/>
    <w:rsid w:val="006F26CB"/>
    <w:rsid w:val="006F2861"/>
    <w:rsid w:val="0071398F"/>
    <w:rsid w:val="0071573D"/>
    <w:rsid w:val="0072096C"/>
    <w:rsid w:val="00722D8F"/>
    <w:rsid w:val="00724CB8"/>
    <w:rsid w:val="0073090B"/>
    <w:rsid w:val="00731FBF"/>
    <w:rsid w:val="00742212"/>
    <w:rsid w:val="00745419"/>
    <w:rsid w:val="00745877"/>
    <w:rsid w:val="00752623"/>
    <w:rsid w:val="00760220"/>
    <w:rsid w:val="00771D5B"/>
    <w:rsid w:val="00772E27"/>
    <w:rsid w:val="007A16DA"/>
    <w:rsid w:val="007A3021"/>
    <w:rsid w:val="007A71A7"/>
    <w:rsid w:val="007B091D"/>
    <w:rsid w:val="007B601D"/>
    <w:rsid w:val="007C1C03"/>
    <w:rsid w:val="007C3F61"/>
    <w:rsid w:val="007D3568"/>
    <w:rsid w:val="007D6C4E"/>
    <w:rsid w:val="007F0986"/>
    <w:rsid w:val="007F1A1C"/>
    <w:rsid w:val="007F6A66"/>
    <w:rsid w:val="0080787C"/>
    <w:rsid w:val="00813232"/>
    <w:rsid w:val="00816787"/>
    <w:rsid w:val="00816B3F"/>
    <w:rsid w:val="00817457"/>
    <w:rsid w:val="0081774F"/>
    <w:rsid w:val="008268B7"/>
    <w:rsid w:val="0084183F"/>
    <w:rsid w:val="00844B33"/>
    <w:rsid w:val="008776F8"/>
    <w:rsid w:val="00883ABE"/>
    <w:rsid w:val="00896A27"/>
    <w:rsid w:val="008A3E19"/>
    <w:rsid w:val="008B2408"/>
    <w:rsid w:val="008C2459"/>
    <w:rsid w:val="008E6356"/>
    <w:rsid w:val="008F139A"/>
    <w:rsid w:val="008F3B93"/>
    <w:rsid w:val="00902EC0"/>
    <w:rsid w:val="00903A4F"/>
    <w:rsid w:val="00904B2F"/>
    <w:rsid w:val="0091036D"/>
    <w:rsid w:val="00915BDF"/>
    <w:rsid w:val="009424C5"/>
    <w:rsid w:val="009515A0"/>
    <w:rsid w:val="0095182B"/>
    <w:rsid w:val="00964475"/>
    <w:rsid w:val="00977CAE"/>
    <w:rsid w:val="00983614"/>
    <w:rsid w:val="00984456"/>
    <w:rsid w:val="0098663E"/>
    <w:rsid w:val="009874AE"/>
    <w:rsid w:val="009B4D8D"/>
    <w:rsid w:val="009C18A3"/>
    <w:rsid w:val="009C1A31"/>
    <w:rsid w:val="009E3197"/>
    <w:rsid w:val="009F057B"/>
    <w:rsid w:val="009F0893"/>
    <w:rsid w:val="009F66B3"/>
    <w:rsid w:val="00A36A85"/>
    <w:rsid w:val="00A4235C"/>
    <w:rsid w:val="00A44745"/>
    <w:rsid w:val="00A5127F"/>
    <w:rsid w:val="00A64B85"/>
    <w:rsid w:val="00A64DEE"/>
    <w:rsid w:val="00A655C7"/>
    <w:rsid w:val="00A71177"/>
    <w:rsid w:val="00A918D5"/>
    <w:rsid w:val="00A94E0C"/>
    <w:rsid w:val="00AB1D59"/>
    <w:rsid w:val="00AC3D5A"/>
    <w:rsid w:val="00AC3E73"/>
    <w:rsid w:val="00AD29D9"/>
    <w:rsid w:val="00AD4684"/>
    <w:rsid w:val="00AD55D9"/>
    <w:rsid w:val="00AD55EE"/>
    <w:rsid w:val="00AE2887"/>
    <w:rsid w:val="00AE55EC"/>
    <w:rsid w:val="00AF131B"/>
    <w:rsid w:val="00AF1B6E"/>
    <w:rsid w:val="00AF64A2"/>
    <w:rsid w:val="00B05F85"/>
    <w:rsid w:val="00B14D54"/>
    <w:rsid w:val="00B36FC4"/>
    <w:rsid w:val="00B41362"/>
    <w:rsid w:val="00B60A98"/>
    <w:rsid w:val="00B8741D"/>
    <w:rsid w:val="00B92F1E"/>
    <w:rsid w:val="00BB5F1D"/>
    <w:rsid w:val="00BB6059"/>
    <w:rsid w:val="00BB71FB"/>
    <w:rsid w:val="00BC3464"/>
    <w:rsid w:val="00BC638C"/>
    <w:rsid w:val="00BD0A08"/>
    <w:rsid w:val="00BD5075"/>
    <w:rsid w:val="00BF08E6"/>
    <w:rsid w:val="00BF0F1E"/>
    <w:rsid w:val="00BF144B"/>
    <w:rsid w:val="00BF49D6"/>
    <w:rsid w:val="00BF79EA"/>
    <w:rsid w:val="00C17B8B"/>
    <w:rsid w:val="00C250D7"/>
    <w:rsid w:val="00C30BE8"/>
    <w:rsid w:val="00C30C7B"/>
    <w:rsid w:val="00C31D14"/>
    <w:rsid w:val="00C365D3"/>
    <w:rsid w:val="00C440D1"/>
    <w:rsid w:val="00C579DA"/>
    <w:rsid w:val="00C820DE"/>
    <w:rsid w:val="00C82ACA"/>
    <w:rsid w:val="00C92A24"/>
    <w:rsid w:val="00CA6088"/>
    <w:rsid w:val="00CB4F09"/>
    <w:rsid w:val="00CC48C3"/>
    <w:rsid w:val="00CE0056"/>
    <w:rsid w:val="00CE13FD"/>
    <w:rsid w:val="00CE3446"/>
    <w:rsid w:val="00CE37AF"/>
    <w:rsid w:val="00CE4C9B"/>
    <w:rsid w:val="00CE526C"/>
    <w:rsid w:val="00CF2CB1"/>
    <w:rsid w:val="00D0614A"/>
    <w:rsid w:val="00D12ABF"/>
    <w:rsid w:val="00D167C2"/>
    <w:rsid w:val="00D24870"/>
    <w:rsid w:val="00D2740B"/>
    <w:rsid w:val="00D43D65"/>
    <w:rsid w:val="00D47ED8"/>
    <w:rsid w:val="00D52F2E"/>
    <w:rsid w:val="00D55C97"/>
    <w:rsid w:val="00D663C2"/>
    <w:rsid w:val="00D70F90"/>
    <w:rsid w:val="00D73455"/>
    <w:rsid w:val="00D82DDD"/>
    <w:rsid w:val="00D82E61"/>
    <w:rsid w:val="00D87B3C"/>
    <w:rsid w:val="00D95206"/>
    <w:rsid w:val="00D963FB"/>
    <w:rsid w:val="00DA0741"/>
    <w:rsid w:val="00DB35F1"/>
    <w:rsid w:val="00DB44CC"/>
    <w:rsid w:val="00DB647C"/>
    <w:rsid w:val="00DC69AA"/>
    <w:rsid w:val="00DD1239"/>
    <w:rsid w:val="00E079DD"/>
    <w:rsid w:val="00E15EE1"/>
    <w:rsid w:val="00E16656"/>
    <w:rsid w:val="00E2634E"/>
    <w:rsid w:val="00E40FC8"/>
    <w:rsid w:val="00E65189"/>
    <w:rsid w:val="00E97EE8"/>
    <w:rsid w:val="00EB4794"/>
    <w:rsid w:val="00EB5643"/>
    <w:rsid w:val="00EC269A"/>
    <w:rsid w:val="00ED13E4"/>
    <w:rsid w:val="00ED7505"/>
    <w:rsid w:val="00EE284E"/>
    <w:rsid w:val="00EE50BA"/>
    <w:rsid w:val="00EF2E99"/>
    <w:rsid w:val="00F0474A"/>
    <w:rsid w:val="00F04879"/>
    <w:rsid w:val="00F07042"/>
    <w:rsid w:val="00F1563A"/>
    <w:rsid w:val="00F1691A"/>
    <w:rsid w:val="00F34F59"/>
    <w:rsid w:val="00F43BFD"/>
    <w:rsid w:val="00F50243"/>
    <w:rsid w:val="00F548DD"/>
    <w:rsid w:val="00F6163A"/>
    <w:rsid w:val="00F66708"/>
    <w:rsid w:val="00F8760C"/>
    <w:rsid w:val="00F9344E"/>
    <w:rsid w:val="00F97C09"/>
    <w:rsid w:val="00FA0C6C"/>
    <w:rsid w:val="00FB035F"/>
    <w:rsid w:val="00FB3A46"/>
    <w:rsid w:val="00FC18BC"/>
    <w:rsid w:val="00FC6CB1"/>
    <w:rsid w:val="00FD4AD0"/>
    <w:rsid w:val="00FE0D0B"/>
    <w:rsid w:val="00FF39B5"/>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400B3F"/>
  <w15:chartTrackingRefBased/>
  <w15:docId w15:val="{76C6B894-B938-4D66-8031-EE111D3804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E55EC"/>
    <w:rPr>
      <w:color w:val="808080"/>
    </w:rPr>
  </w:style>
  <w:style w:type="table" w:styleId="TableGrid">
    <w:name w:val="Table Grid"/>
    <w:basedOn w:val="TableNormal"/>
    <w:uiPriority w:val="39"/>
    <w:rsid w:val="00E263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F2E99"/>
    <w:pPr>
      <w:ind w:left="720"/>
      <w:contextualSpacing/>
    </w:pPr>
  </w:style>
  <w:style w:type="table" w:styleId="PlainTable5">
    <w:name w:val="Plain Table 5"/>
    <w:basedOn w:val="TableNormal"/>
    <w:uiPriority w:val="45"/>
    <w:rsid w:val="006A7A0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normaltextrun">
    <w:name w:val="normaltextrun"/>
    <w:basedOn w:val="DefaultParagraphFont"/>
    <w:rsid w:val="00D82E61"/>
  </w:style>
  <w:style w:type="character" w:customStyle="1" w:styleId="eop">
    <w:name w:val="eop"/>
    <w:basedOn w:val="DefaultParagraphFont"/>
    <w:rsid w:val="00D82E61"/>
  </w:style>
  <w:style w:type="character" w:customStyle="1" w:styleId="spellingerror">
    <w:name w:val="spellingerror"/>
    <w:basedOn w:val="DefaultParagraphFont"/>
    <w:rsid w:val="00D82E61"/>
  </w:style>
  <w:style w:type="character" w:styleId="Hyperlink">
    <w:name w:val="Hyperlink"/>
    <w:basedOn w:val="DefaultParagraphFont"/>
    <w:uiPriority w:val="99"/>
    <w:unhideWhenUsed/>
    <w:rsid w:val="003E1B1C"/>
    <w:rPr>
      <w:color w:val="0563C1" w:themeColor="hyperlink"/>
      <w:u w:val="single"/>
    </w:rPr>
  </w:style>
  <w:style w:type="paragraph" w:styleId="FootnoteText">
    <w:name w:val="footnote text"/>
    <w:basedOn w:val="Normal"/>
    <w:link w:val="FootnoteTextChar"/>
    <w:uiPriority w:val="99"/>
    <w:semiHidden/>
    <w:unhideWhenUsed/>
    <w:rsid w:val="003A0AA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A0AAD"/>
    <w:rPr>
      <w:sz w:val="20"/>
      <w:szCs w:val="20"/>
    </w:rPr>
  </w:style>
  <w:style w:type="character" w:styleId="FootnoteReference">
    <w:name w:val="footnote reference"/>
    <w:basedOn w:val="DefaultParagraphFont"/>
    <w:uiPriority w:val="99"/>
    <w:semiHidden/>
    <w:unhideWhenUsed/>
    <w:rsid w:val="003A0AAD"/>
    <w:rPr>
      <w:vertAlign w:val="superscript"/>
    </w:rPr>
  </w:style>
  <w:style w:type="paragraph" w:styleId="BalloonText">
    <w:name w:val="Balloon Text"/>
    <w:basedOn w:val="Normal"/>
    <w:link w:val="BalloonTextChar"/>
    <w:uiPriority w:val="99"/>
    <w:semiHidden/>
    <w:unhideWhenUsed/>
    <w:rsid w:val="00CF2C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F2CB1"/>
    <w:rPr>
      <w:rFonts w:ascii="Segoe UI" w:hAnsi="Segoe UI" w:cs="Segoe UI"/>
      <w:sz w:val="18"/>
      <w:szCs w:val="18"/>
    </w:rPr>
  </w:style>
  <w:style w:type="character" w:styleId="CommentReference">
    <w:name w:val="annotation reference"/>
    <w:basedOn w:val="DefaultParagraphFont"/>
    <w:uiPriority w:val="99"/>
    <w:semiHidden/>
    <w:unhideWhenUsed/>
    <w:rsid w:val="00CF2CB1"/>
    <w:rPr>
      <w:sz w:val="16"/>
      <w:szCs w:val="16"/>
    </w:rPr>
  </w:style>
  <w:style w:type="paragraph" w:styleId="CommentText">
    <w:name w:val="annotation text"/>
    <w:basedOn w:val="Normal"/>
    <w:link w:val="CommentTextChar"/>
    <w:uiPriority w:val="99"/>
    <w:semiHidden/>
    <w:unhideWhenUsed/>
    <w:rsid w:val="00CF2CB1"/>
    <w:pPr>
      <w:spacing w:line="240" w:lineRule="auto"/>
    </w:pPr>
    <w:rPr>
      <w:sz w:val="20"/>
      <w:szCs w:val="20"/>
    </w:rPr>
  </w:style>
  <w:style w:type="character" w:customStyle="1" w:styleId="CommentTextChar">
    <w:name w:val="Comment Text Char"/>
    <w:basedOn w:val="DefaultParagraphFont"/>
    <w:link w:val="CommentText"/>
    <w:uiPriority w:val="99"/>
    <w:semiHidden/>
    <w:rsid w:val="00CF2CB1"/>
    <w:rPr>
      <w:sz w:val="20"/>
      <w:szCs w:val="20"/>
    </w:rPr>
  </w:style>
  <w:style w:type="paragraph" w:styleId="CommentSubject">
    <w:name w:val="annotation subject"/>
    <w:basedOn w:val="CommentText"/>
    <w:next w:val="CommentText"/>
    <w:link w:val="CommentSubjectChar"/>
    <w:uiPriority w:val="99"/>
    <w:semiHidden/>
    <w:unhideWhenUsed/>
    <w:rsid w:val="00CF2CB1"/>
    <w:rPr>
      <w:b/>
      <w:bCs/>
    </w:rPr>
  </w:style>
  <w:style w:type="character" w:customStyle="1" w:styleId="CommentSubjectChar">
    <w:name w:val="Comment Subject Char"/>
    <w:basedOn w:val="CommentTextChar"/>
    <w:link w:val="CommentSubject"/>
    <w:uiPriority w:val="99"/>
    <w:semiHidden/>
    <w:rsid w:val="00CF2CB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0145023">
      <w:bodyDiv w:val="1"/>
      <w:marLeft w:val="0"/>
      <w:marRight w:val="0"/>
      <w:marTop w:val="0"/>
      <w:marBottom w:val="0"/>
      <w:divBdr>
        <w:top w:val="none" w:sz="0" w:space="0" w:color="auto"/>
        <w:left w:val="none" w:sz="0" w:space="0" w:color="auto"/>
        <w:bottom w:val="none" w:sz="0" w:space="0" w:color="auto"/>
        <w:right w:val="none" w:sz="0" w:space="0" w:color="auto"/>
      </w:divBdr>
    </w:div>
    <w:div w:id="744032841">
      <w:bodyDiv w:val="1"/>
      <w:marLeft w:val="0"/>
      <w:marRight w:val="0"/>
      <w:marTop w:val="0"/>
      <w:marBottom w:val="0"/>
      <w:divBdr>
        <w:top w:val="none" w:sz="0" w:space="0" w:color="auto"/>
        <w:left w:val="none" w:sz="0" w:space="0" w:color="auto"/>
        <w:bottom w:val="none" w:sz="0" w:space="0" w:color="auto"/>
        <w:right w:val="none" w:sz="0" w:space="0" w:color="auto"/>
      </w:divBdr>
      <w:divsChild>
        <w:div w:id="633634733">
          <w:marLeft w:val="0"/>
          <w:marRight w:val="0"/>
          <w:marTop w:val="0"/>
          <w:marBottom w:val="0"/>
          <w:divBdr>
            <w:top w:val="none" w:sz="0" w:space="0" w:color="auto"/>
            <w:left w:val="none" w:sz="0" w:space="0" w:color="auto"/>
            <w:bottom w:val="none" w:sz="0" w:space="0" w:color="auto"/>
            <w:right w:val="none" w:sz="0" w:space="0" w:color="auto"/>
          </w:divBdr>
        </w:div>
        <w:div w:id="976644089">
          <w:marLeft w:val="0"/>
          <w:marRight w:val="0"/>
          <w:marTop w:val="0"/>
          <w:marBottom w:val="0"/>
          <w:divBdr>
            <w:top w:val="none" w:sz="0" w:space="0" w:color="auto"/>
            <w:left w:val="none" w:sz="0" w:space="0" w:color="auto"/>
            <w:bottom w:val="none" w:sz="0" w:space="0" w:color="auto"/>
            <w:right w:val="none" w:sz="0" w:space="0" w:color="auto"/>
          </w:divBdr>
        </w:div>
        <w:div w:id="651908024">
          <w:marLeft w:val="0"/>
          <w:marRight w:val="0"/>
          <w:marTop w:val="0"/>
          <w:marBottom w:val="0"/>
          <w:divBdr>
            <w:top w:val="none" w:sz="0" w:space="0" w:color="auto"/>
            <w:left w:val="none" w:sz="0" w:space="0" w:color="auto"/>
            <w:bottom w:val="none" w:sz="0" w:space="0" w:color="auto"/>
            <w:right w:val="none" w:sz="0" w:space="0" w:color="auto"/>
          </w:divBdr>
        </w:div>
        <w:div w:id="333194506">
          <w:marLeft w:val="0"/>
          <w:marRight w:val="0"/>
          <w:marTop w:val="0"/>
          <w:marBottom w:val="0"/>
          <w:divBdr>
            <w:top w:val="none" w:sz="0" w:space="0" w:color="auto"/>
            <w:left w:val="none" w:sz="0" w:space="0" w:color="auto"/>
            <w:bottom w:val="none" w:sz="0" w:space="0" w:color="auto"/>
            <w:right w:val="none" w:sz="0" w:space="0" w:color="auto"/>
          </w:divBdr>
        </w:div>
        <w:div w:id="1817987700">
          <w:marLeft w:val="0"/>
          <w:marRight w:val="0"/>
          <w:marTop w:val="0"/>
          <w:marBottom w:val="0"/>
          <w:divBdr>
            <w:top w:val="none" w:sz="0" w:space="0" w:color="auto"/>
            <w:left w:val="none" w:sz="0" w:space="0" w:color="auto"/>
            <w:bottom w:val="none" w:sz="0" w:space="0" w:color="auto"/>
            <w:right w:val="none" w:sz="0" w:space="0" w:color="auto"/>
          </w:divBdr>
        </w:div>
        <w:div w:id="1975862901">
          <w:marLeft w:val="0"/>
          <w:marRight w:val="0"/>
          <w:marTop w:val="0"/>
          <w:marBottom w:val="0"/>
          <w:divBdr>
            <w:top w:val="none" w:sz="0" w:space="0" w:color="auto"/>
            <w:left w:val="none" w:sz="0" w:space="0" w:color="auto"/>
            <w:bottom w:val="none" w:sz="0" w:space="0" w:color="auto"/>
            <w:right w:val="none" w:sz="0" w:space="0" w:color="auto"/>
          </w:divBdr>
        </w:div>
        <w:div w:id="859707739">
          <w:marLeft w:val="0"/>
          <w:marRight w:val="0"/>
          <w:marTop w:val="0"/>
          <w:marBottom w:val="0"/>
          <w:divBdr>
            <w:top w:val="none" w:sz="0" w:space="0" w:color="auto"/>
            <w:left w:val="none" w:sz="0" w:space="0" w:color="auto"/>
            <w:bottom w:val="none" w:sz="0" w:space="0" w:color="auto"/>
            <w:right w:val="none" w:sz="0" w:space="0" w:color="auto"/>
          </w:divBdr>
        </w:div>
        <w:div w:id="451291879">
          <w:marLeft w:val="0"/>
          <w:marRight w:val="0"/>
          <w:marTop w:val="0"/>
          <w:marBottom w:val="0"/>
          <w:divBdr>
            <w:top w:val="none" w:sz="0" w:space="0" w:color="auto"/>
            <w:left w:val="none" w:sz="0" w:space="0" w:color="auto"/>
            <w:bottom w:val="none" w:sz="0" w:space="0" w:color="auto"/>
            <w:right w:val="none" w:sz="0" w:space="0" w:color="auto"/>
          </w:divBdr>
        </w:div>
        <w:div w:id="1911621515">
          <w:marLeft w:val="0"/>
          <w:marRight w:val="0"/>
          <w:marTop w:val="0"/>
          <w:marBottom w:val="0"/>
          <w:divBdr>
            <w:top w:val="none" w:sz="0" w:space="0" w:color="auto"/>
            <w:left w:val="none" w:sz="0" w:space="0" w:color="auto"/>
            <w:bottom w:val="none" w:sz="0" w:space="0" w:color="auto"/>
            <w:right w:val="none" w:sz="0" w:space="0" w:color="auto"/>
          </w:divBdr>
        </w:div>
        <w:div w:id="382215021">
          <w:marLeft w:val="0"/>
          <w:marRight w:val="0"/>
          <w:marTop w:val="0"/>
          <w:marBottom w:val="0"/>
          <w:divBdr>
            <w:top w:val="none" w:sz="0" w:space="0" w:color="auto"/>
            <w:left w:val="none" w:sz="0" w:space="0" w:color="auto"/>
            <w:bottom w:val="none" w:sz="0" w:space="0" w:color="auto"/>
            <w:right w:val="none" w:sz="0" w:space="0" w:color="auto"/>
          </w:divBdr>
        </w:div>
        <w:div w:id="1998259802">
          <w:marLeft w:val="0"/>
          <w:marRight w:val="0"/>
          <w:marTop w:val="0"/>
          <w:marBottom w:val="0"/>
          <w:divBdr>
            <w:top w:val="none" w:sz="0" w:space="0" w:color="auto"/>
            <w:left w:val="none" w:sz="0" w:space="0" w:color="auto"/>
            <w:bottom w:val="none" w:sz="0" w:space="0" w:color="auto"/>
            <w:right w:val="none" w:sz="0" w:space="0" w:color="auto"/>
          </w:divBdr>
        </w:div>
        <w:div w:id="194394320">
          <w:marLeft w:val="0"/>
          <w:marRight w:val="0"/>
          <w:marTop w:val="0"/>
          <w:marBottom w:val="0"/>
          <w:divBdr>
            <w:top w:val="none" w:sz="0" w:space="0" w:color="auto"/>
            <w:left w:val="none" w:sz="0" w:space="0" w:color="auto"/>
            <w:bottom w:val="none" w:sz="0" w:space="0" w:color="auto"/>
            <w:right w:val="none" w:sz="0" w:space="0" w:color="auto"/>
          </w:divBdr>
        </w:div>
      </w:divsChild>
    </w:div>
    <w:div w:id="1066604785">
      <w:bodyDiv w:val="1"/>
      <w:marLeft w:val="0"/>
      <w:marRight w:val="0"/>
      <w:marTop w:val="0"/>
      <w:marBottom w:val="0"/>
      <w:divBdr>
        <w:top w:val="none" w:sz="0" w:space="0" w:color="auto"/>
        <w:left w:val="none" w:sz="0" w:space="0" w:color="auto"/>
        <w:bottom w:val="none" w:sz="0" w:space="0" w:color="auto"/>
        <w:right w:val="none" w:sz="0" w:space="0" w:color="auto"/>
      </w:divBdr>
    </w:div>
    <w:div w:id="1103308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2.png"/><Relationship Id="rId21" Type="http://schemas.openxmlformats.org/officeDocument/2006/relationships/comments" Target="comments.xml"/><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hyperlink" Target="mailto:ramjucse@gmail.com"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ankurcasino108@gmail.com" TargetMode="External"/><Relationship Id="rId24" Type="http://schemas.openxmlformats.org/officeDocument/2006/relationships/image" Target="media/image10.png"/><Relationship Id="rId32" Type="http://schemas.openxmlformats.org/officeDocument/2006/relationships/image" Target="media/image16.png"/><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fontTable" Target="fontTable.xml"/><Relationship Id="rId10" Type="http://schemas.openxmlformats.org/officeDocument/2006/relationships/hyperlink" Target="mailto:ahk4815@gmail.com" TargetMode="External"/><Relationship Id="rId19" Type="http://schemas.openxmlformats.org/officeDocument/2006/relationships/image" Target="media/image7.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mailto:skkhalidhassan7@gmail.com" TargetMode="External"/><Relationship Id="rId14" Type="http://schemas.openxmlformats.org/officeDocument/2006/relationships/image" Target="media/image2.png"/><Relationship Id="rId22" Type="http://schemas.microsoft.com/office/2011/relationships/commentsExtended" Target="commentsExtended.xml"/><Relationship Id="rId27" Type="http://schemas.openxmlformats.org/officeDocument/2006/relationships/image" Target="media/image13.png"/><Relationship Id="rId30" Type="http://schemas.openxmlformats.org/officeDocument/2006/relationships/chart" Target="charts/chart2.xml"/><Relationship Id="rId35" Type="http://schemas.openxmlformats.org/officeDocument/2006/relationships/image" Target="media/image19.png"/><Relationship Id="rId8" Type="http://schemas.openxmlformats.org/officeDocument/2006/relationships/hyperlink" Target="mailto:ghoshsoulib@gmail.com" TargetMode="Externa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user1\Documents\graphs%20ps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er1\Documents\graphs%20ps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Population Vs Accuracy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Sheet1!$E$3</c:f>
              <c:strCache>
                <c:ptCount val="1"/>
                <c:pt idx="0">
                  <c:v>Accuracy</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Sheet1!$D$4:$D$9</c:f>
              <c:numCache>
                <c:formatCode>General</c:formatCode>
                <c:ptCount val="6"/>
                <c:pt idx="0">
                  <c:v>5</c:v>
                </c:pt>
                <c:pt idx="1">
                  <c:v>10</c:v>
                </c:pt>
                <c:pt idx="2">
                  <c:v>15</c:v>
                </c:pt>
                <c:pt idx="3">
                  <c:v>20</c:v>
                </c:pt>
                <c:pt idx="4">
                  <c:v>25</c:v>
                </c:pt>
                <c:pt idx="5">
                  <c:v>30</c:v>
                </c:pt>
              </c:numCache>
            </c:numRef>
          </c:xVal>
          <c:yVal>
            <c:numRef>
              <c:f>Sheet1!$E$4:$E$9</c:f>
              <c:numCache>
                <c:formatCode>General</c:formatCode>
                <c:ptCount val="6"/>
                <c:pt idx="0">
                  <c:v>89.85</c:v>
                </c:pt>
                <c:pt idx="1">
                  <c:v>91.35</c:v>
                </c:pt>
                <c:pt idx="2">
                  <c:v>94.23</c:v>
                </c:pt>
                <c:pt idx="3">
                  <c:v>97.5</c:v>
                </c:pt>
                <c:pt idx="4">
                  <c:v>92.75</c:v>
                </c:pt>
                <c:pt idx="5">
                  <c:v>95.65</c:v>
                </c:pt>
              </c:numCache>
            </c:numRef>
          </c:yVal>
          <c:smooth val="0"/>
          <c:extLst>
            <c:ext xmlns:c16="http://schemas.microsoft.com/office/drawing/2014/chart" uri="{C3380CC4-5D6E-409C-BE32-E72D297353CC}">
              <c16:uniqueId val="{00000000-EC38-41A1-A042-DDFF7AE5DA68}"/>
            </c:ext>
          </c:extLst>
        </c:ser>
        <c:dLbls>
          <c:showLegendKey val="0"/>
          <c:showVal val="0"/>
          <c:showCatName val="0"/>
          <c:showSerName val="0"/>
          <c:showPercent val="0"/>
          <c:showBubbleSize val="0"/>
        </c:dLbls>
        <c:axId val="463488088"/>
        <c:axId val="459162376"/>
      </c:scatterChart>
      <c:valAx>
        <c:axId val="4634880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Population</a:t>
                </a:r>
                <a:r>
                  <a:rPr lang="en-US" baseline="0"/>
                  <a:t> size</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9162376"/>
        <c:crosses val="autoZero"/>
        <c:crossBetween val="midCat"/>
      </c:valAx>
      <c:valAx>
        <c:axId val="4591623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348808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Iteration Vs Accuracy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Sheet1!$B$3</c:f>
              <c:strCache>
                <c:ptCount val="1"/>
                <c:pt idx="0">
                  <c:v>Accuracy</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Sheet1!$A$4:$A$9</c:f>
              <c:numCache>
                <c:formatCode>General</c:formatCode>
                <c:ptCount val="6"/>
                <c:pt idx="0">
                  <c:v>5</c:v>
                </c:pt>
                <c:pt idx="1">
                  <c:v>10</c:v>
                </c:pt>
                <c:pt idx="2">
                  <c:v>15</c:v>
                </c:pt>
                <c:pt idx="3">
                  <c:v>20</c:v>
                </c:pt>
                <c:pt idx="4">
                  <c:v>25</c:v>
                </c:pt>
                <c:pt idx="5">
                  <c:v>30</c:v>
                </c:pt>
              </c:numCache>
            </c:numRef>
          </c:xVal>
          <c:yVal>
            <c:numRef>
              <c:f>Sheet1!$B$4:$B$9</c:f>
              <c:numCache>
                <c:formatCode>General</c:formatCode>
                <c:ptCount val="6"/>
                <c:pt idx="0">
                  <c:v>89.89</c:v>
                </c:pt>
                <c:pt idx="1">
                  <c:v>92.35</c:v>
                </c:pt>
                <c:pt idx="2">
                  <c:v>94.6</c:v>
                </c:pt>
                <c:pt idx="3">
                  <c:v>95.75</c:v>
                </c:pt>
                <c:pt idx="4">
                  <c:v>97.5</c:v>
                </c:pt>
                <c:pt idx="5">
                  <c:v>97.33</c:v>
                </c:pt>
              </c:numCache>
            </c:numRef>
          </c:yVal>
          <c:smooth val="0"/>
          <c:extLst>
            <c:ext xmlns:c16="http://schemas.microsoft.com/office/drawing/2014/chart" uri="{C3380CC4-5D6E-409C-BE32-E72D297353CC}">
              <c16:uniqueId val="{00000000-3F4D-4B19-B212-468D09B7E9D9}"/>
            </c:ext>
          </c:extLst>
        </c:ser>
        <c:dLbls>
          <c:showLegendKey val="0"/>
          <c:showVal val="0"/>
          <c:showCatName val="0"/>
          <c:showSerName val="0"/>
          <c:showPercent val="0"/>
          <c:showBubbleSize val="0"/>
        </c:dLbls>
        <c:axId val="459164728"/>
        <c:axId val="462401400"/>
      </c:scatterChart>
      <c:valAx>
        <c:axId val="4591647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Iteration</a:t>
                </a:r>
                <a:r>
                  <a:rPr lang="en-US" baseline="0"/>
                  <a:t> Number</a:t>
                </a:r>
                <a:endParaRPr lang="en-US"/>
              </a:p>
            </c:rich>
          </c:tx>
          <c:layout>
            <c:manualLayout>
              <c:xMode val="edge"/>
              <c:yMode val="edge"/>
              <c:x val="0.47395013123359581"/>
              <c:y val="0.8786803732866724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401400"/>
        <c:crosses val="autoZero"/>
        <c:crossBetween val="midCat"/>
      </c:valAx>
      <c:valAx>
        <c:axId val="4624014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91647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B17B11D-3A44-4491-834B-F809E09249A4}">
  <we:reference id="wa104382081" version="1.5.0.0" store="en-US" storeType="OMEX"/>
  <we:alternateReferences>
    <we:reference id="wa104382081" version="1.5.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1E4685-A2B9-4E44-9166-689E2BD2F6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1915</TotalTime>
  <Pages>33</Pages>
  <Words>37710</Words>
  <Characters>214951</Characters>
  <Application>Microsoft Office Word</Application>
  <DocSecurity>0</DocSecurity>
  <Lines>1791</Lines>
  <Paragraphs>504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Soulib Ghosh</dc:creator>
  <cp:keywords/>
  <dc:description/>
  <cp:lastModifiedBy>User</cp:lastModifiedBy>
  <cp:revision>273</cp:revision>
  <dcterms:created xsi:type="dcterms:W3CDTF">2019-12-30T13:01:00Z</dcterms:created>
  <dcterms:modified xsi:type="dcterms:W3CDTF">2020-07-29T16:03:00Z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6508db79-2709-31db-ae96-56b01a4f0ba8</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http://www.zotero.org/styles/chicago-fullnote-bibliography</vt:lpwstr>
  </property>
  <property fmtid="{D5CDD505-2E9C-101B-9397-08002B2CF9AE}" pid="14" name="Mendeley Recent Style Name 4_1">
    <vt:lpwstr>Chicago Manual of Style 17th edition (full note)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